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AB728" w14:textId="69ED14DF" w:rsidR="00DE6F7D" w:rsidRDefault="002B0852">
      <w:pPr>
        <w:ind w:left="3"/>
        <w:jc w:val="center"/>
        <w:rPr>
          <w:b/>
          <w:u w:val="single"/>
        </w:rPr>
      </w:pPr>
      <w:r>
        <w:rPr>
          <w:noProof/>
        </w:rPr>
        <w:drawing>
          <wp:anchor distT="0" distB="0" distL="114300" distR="114300" simplePos="0" relativeHeight="251681792" behindDoc="0" locked="0" layoutInCell="1" allowOverlap="1" wp14:anchorId="5C0FE631" wp14:editId="0E31ED38">
            <wp:simplePos x="0" y="0"/>
            <wp:positionH relativeFrom="column">
              <wp:posOffset>-50165</wp:posOffset>
            </wp:positionH>
            <wp:positionV relativeFrom="paragraph">
              <wp:posOffset>-173355</wp:posOffset>
            </wp:positionV>
            <wp:extent cx="5274310" cy="5657850"/>
            <wp:effectExtent l="0" t="0" r="2540" b="0"/>
            <wp:wrapNone/>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5657850"/>
                    </a:xfrm>
                    <a:prstGeom prst="rect">
                      <a:avLst/>
                    </a:prstGeom>
                  </pic:spPr>
                </pic:pic>
              </a:graphicData>
            </a:graphic>
          </wp:anchor>
        </w:drawing>
      </w:r>
      <w:r w:rsidR="00844AE2">
        <w:rPr>
          <w:noProof/>
        </w:rPr>
        <w:drawing>
          <wp:inline distT="0" distB="0" distL="0" distR="0" wp14:anchorId="784973F1" wp14:editId="421C7BF8">
            <wp:extent cx="3616960" cy="955040"/>
            <wp:effectExtent l="0" t="0" r="0" b="0"/>
            <wp:docPr id="42" name="image31.jpg" descr="logo"/>
            <wp:cNvGraphicFramePr/>
            <a:graphic xmlns:a="http://schemas.openxmlformats.org/drawingml/2006/main">
              <a:graphicData uri="http://schemas.openxmlformats.org/drawingml/2006/picture">
                <pic:pic xmlns:pic="http://schemas.openxmlformats.org/drawingml/2006/picture">
                  <pic:nvPicPr>
                    <pic:cNvPr id="0" name="image31.jpg" descr="logo"/>
                    <pic:cNvPicPr preferRelativeResize="0"/>
                  </pic:nvPicPr>
                  <pic:blipFill>
                    <a:blip r:embed="rId8"/>
                    <a:srcRect/>
                    <a:stretch>
                      <a:fillRect/>
                    </a:stretch>
                  </pic:blipFill>
                  <pic:spPr>
                    <a:xfrm>
                      <a:off x="0" y="0"/>
                      <a:ext cx="3616960" cy="955040"/>
                    </a:xfrm>
                    <a:prstGeom prst="rect">
                      <a:avLst/>
                    </a:prstGeom>
                    <a:ln/>
                  </pic:spPr>
                </pic:pic>
              </a:graphicData>
            </a:graphic>
          </wp:inline>
        </w:drawing>
      </w:r>
      <w:r w:rsidR="00844AE2">
        <w:br/>
      </w:r>
    </w:p>
    <w:p w14:paraId="26515253" w14:textId="08B37D89" w:rsidR="00DE6F7D" w:rsidRDefault="00844AE2">
      <w:pPr>
        <w:ind w:left="3"/>
        <w:jc w:val="center"/>
        <w:rPr>
          <w:sz w:val="44"/>
          <w:szCs w:val="44"/>
        </w:rPr>
      </w:pPr>
      <w:bookmarkStart w:id="0" w:name="_gjdgxs" w:colFirst="0" w:colLast="0"/>
      <w:bookmarkEnd w:id="0"/>
      <w:r>
        <w:rPr>
          <w:b/>
          <w:u w:val="single"/>
          <w:rtl/>
        </w:rPr>
        <w:t>המחלקה להנדסת תוכנה וחשמל</w:t>
      </w:r>
    </w:p>
    <w:p w14:paraId="18CFF6FF" w14:textId="0CBD9E81" w:rsidR="00DE6F7D" w:rsidRDefault="00DE6F7D">
      <w:pPr>
        <w:ind w:left="3"/>
        <w:jc w:val="center"/>
        <w:rPr>
          <w:sz w:val="44"/>
          <w:szCs w:val="44"/>
        </w:rPr>
      </w:pPr>
    </w:p>
    <w:p w14:paraId="7D435AFE" w14:textId="2E5E66A8" w:rsidR="00DE6F7D" w:rsidRDefault="00844AE2">
      <w:pPr>
        <w:numPr>
          <w:ilvl w:val="0"/>
          <w:numId w:val="17"/>
        </w:numPr>
        <w:pBdr>
          <w:top w:val="nil"/>
          <w:left w:val="nil"/>
          <w:bottom w:val="nil"/>
          <w:right w:val="nil"/>
          <w:between w:val="nil"/>
        </w:pBdr>
        <w:rPr>
          <w:b/>
          <w:color w:val="0000FF"/>
        </w:rPr>
      </w:pPr>
      <w:bookmarkStart w:id="1" w:name="_30j0zll" w:colFirst="0" w:colLast="0"/>
      <w:bookmarkEnd w:id="1"/>
      <w:r>
        <w:rPr>
          <w:b/>
          <w:color w:val="0000FF"/>
          <w:sz w:val="28"/>
          <w:szCs w:val="28"/>
          <w:rtl/>
        </w:rPr>
        <w:t>שם הפרויקט: מערכת משולבת למסחר בשוק ההון</w:t>
      </w:r>
    </w:p>
    <w:p w14:paraId="1C06B19F" w14:textId="1B96A250" w:rsidR="00DE6F7D" w:rsidRDefault="00844AE2">
      <w:pPr>
        <w:ind w:left="3"/>
        <w:jc w:val="center"/>
        <w:rPr>
          <w:sz w:val="28"/>
          <w:szCs w:val="28"/>
        </w:rPr>
      </w:pPr>
      <w:r>
        <w:rPr>
          <w:color w:val="0000FF"/>
          <w:sz w:val="28"/>
          <w:szCs w:val="28"/>
        </w:rPr>
        <w:t>Project Name</w:t>
      </w:r>
      <w:r>
        <w:rPr>
          <w:sz w:val="28"/>
          <w:szCs w:val="28"/>
        </w:rPr>
        <w:t xml:space="preserve">: </w:t>
      </w:r>
      <w:r>
        <w:rPr>
          <w:sz w:val="28"/>
          <w:szCs w:val="28"/>
          <w:u w:val="single"/>
        </w:rPr>
        <w:t>Integrated Trading System</w:t>
      </w:r>
    </w:p>
    <w:p w14:paraId="47D8D13D" w14:textId="6033FFDE" w:rsidR="00DE6F7D" w:rsidRDefault="00DE6F7D">
      <w:pPr>
        <w:ind w:left="3"/>
        <w:rPr>
          <w:sz w:val="44"/>
          <w:szCs w:val="44"/>
        </w:rPr>
      </w:pPr>
    </w:p>
    <w:p w14:paraId="63DFFF01" w14:textId="4E4937C3" w:rsidR="00DE6F7D" w:rsidRDefault="00844AE2">
      <w:pPr>
        <w:ind w:left="3"/>
        <w:jc w:val="center"/>
        <w:rPr>
          <w:color w:val="0000FF"/>
          <w:sz w:val="28"/>
          <w:szCs w:val="28"/>
        </w:rPr>
      </w:pPr>
      <w:r>
        <w:rPr>
          <w:color w:val="0000FF"/>
          <w:sz w:val="28"/>
          <w:szCs w:val="28"/>
          <w:rtl/>
        </w:rPr>
        <w:t xml:space="preserve">דוח ביניים </w:t>
      </w:r>
    </w:p>
    <w:p w14:paraId="2346AE25" w14:textId="5C7F030D" w:rsidR="00DE6F7D" w:rsidRDefault="00DE6F7D">
      <w:pPr>
        <w:rPr>
          <w:sz w:val="28"/>
          <w:szCs w:val="28"/>
        </w:rPr>
      </w:pPr>
    </w:p>
    <w:tbl>
      <w:tblPr>
        <w:tblStyle w:val="a5"/>
        <w:bidiVisual/>
        <w:tblW w:w="9335" w:type="dxa"/>
        <w:tblInd w:w="0" w:type="dxa"/>
        <w:tblLayout w:type="fixed"/>
        <w:tblLook w:val="0000" w:firstRow="0" w:lastRow="0" w:firstColumn="0" w:lastColumn="0" w:noHBand="0" w:noVBand="0"/>
      </w:tblPr>
      <w:tblGrid>
        <w:gridCol w:w="3194"/>
        <w:gridCol w:w="6141"/>
      </w:tblGrid>
      <w:tr w:rsidR="00DE6F7D" w14:paraId="0B70C939" w14:textId="77777777">
        <w:tc>
          <w:tcPr>
            <w:tcW w:w="3194" w:type="dxa"/>
          </w:tcPr>
          <w:p w14:paraId="699380AE" w14:textId="3EE0CF54" w:rsidR="00DE6F7D" w:rsidRDefault="00844AE2">
            <w:pPr>
              <w:spacing w:after="120" w:line="480" w:lineRule="auto"/>
              <w:ind w:left="3"/>
              <w:jc w:val="right"/>
              <w:rPr>
                <w:color w:val="0000FF"/>
                <w:sz w:val="28"/>
                <w:szCs w:val="28"/>
              </w:rPr>
            </w:pPr>
            <w:r>
              <w:rPr>
                <w:color w:val="0000FF"/>
                <w:sz w:val="28"/>
                <w:szCs w:val="28"/>
                <w:rtl/>
              </w:rPr>
              <w:t>שם הסטודנט:</w:t>
            </w:r>
          </w:p>
        </w:tc>
        <w:tc>
          <w:tcPr>
            <w:tcW w:w="6141" w:type="dxa"/>
          </w:tcPr>
          <w:p w14:paraId="5ABC78BD" w14:textId="77777777" w:rsidR="00DE6F7D" w:rsidRDefault="00844AE2">
            <w:pPr>
              <w:spacing w:after="120" w:line="480" w:lineRule="auto"/>
              <w:ind w:left="3"/>
              <w:rPr>
                <w:sz w:val="28"/>
                <w:szCs w:val="28"/>
              </w:rPr>
            </w:pPr>
            <w:r>
              <w:rPr>
                <w:sz w:val="28"/>
                <w:szCs w:val="28"/>
                <w:u w:val="single"/>
                <w:rtl/>
              </w:rPr>
              <w:t>אבירם זוזות, חגי ז'ביליק, יריב מזרחי</w:t>
            </w:r>
          </w:p>
        </w:tc>
      </w:tr>
      <w:tr w:rsidR="00DE6F7D" w14:paraId="6E2CCEE0" w14:textId="77777777">
        <w:tc>
          <w:tcPr>
            <w:tcW w:w="3194" w:type="dxa"/>
          </w:tcPr>
          <w:p w14:paraId="00E44C07" w14:textId="3342890E" w:rsidR="00DE6F7D" w:rsidRDefault="00844AE2">
            <w:pPr>
              <w:spacing w:after="120" w:line="480" w:lineRule="auto"/>
              <w:ind w:left="3"/>
              <w:jc w:val="right"/>
              <w:rPr>
                <w:color w:val="0000FF"/>
                <w:sz w:val="28"/>
                <w:szCs w:val="28"/>
              </w:rPr>
            </w:pPr>
            <w:r>
              <w:rPr>
                <w:color w:val="0000FF"/>
                <w:sz w:val="28"/>
                <w:szCs w:val="28"/>
                <w:rtl/>
              </w:rPr>
              <w:t>מספר תעודת זהות:</w:t>
            </w:r>
          </w:p>
        </w:tc>
        <w:tc>
          <w:tcPr>
            <w:tcW w:w="6141" w:type="dxa"/>
          </w:tcPr>
          <w:p w14:paraId="5145647C" w14:textId="1818EAF3" w:rsidR="00DE6F7D" w:rsidRDefault="00844AE2">
            <w:pPr>
              <w:spacing w:after="120" w:line="480" w:lineRule="auto"/>
              <w:ind w:left="3"/>
              <w:rPr>
                <w:sz w:val="28"/>
                <w:szCs w:val="28"/>
              </w:rPr>
            </w:pPr>
            <w:r>
              <w:rPr>
                <w:sz w:val="28"/>
                <w:szCs w:val="28"/>
                <w:u w:val="single"/>
              </w:rPr>
              <w:t>304965890, 036828069, 313576654</w:t>
            </w:r>
          </w:p>
        </w:tc>
      </w:tr>
      <w:tr w:rsidR="00DE6F7D" w14:paraId="3231AB9F" w14:textId="77777777">
        <w:tc>
          <w:tcPr>
            <w:tcW w:w="3194" w:type="dxa"/>
          </w:tcPr>
          <w:p w14:paraId="480946E9" w14:textId="4A5BF86C" w:rsidR="00DE6F7D" w:rsidRDefault="00844AE2">
            <w:pPr>
              <w:spacing w:after="120" w:line="480" w:lineRule="auto"/>
              <w:ind w:left="3"/>
              <w:jc w:val="right"/>
              <w:rPr>
                <w:color w:val="0000FF"/>
                <w:sz w:val="28"/>
                <w:szCs w:val="28"/>
              </w:rPr>
            </w:pPr>
            <w:r>
              <w:rPr>
                <w:color w:val="0000FF"/>
                <w:sz w:val="28"/>
                <w:szCs w:val="28"/>
                <w:rtl/>
              </w:rPr>
              <w:t>שם המנחה:</w:t>
            </w:r>
          </w:p>
        </w:tc>
        <w:tc>
          <w:tcPr>
            <w:tcW w:w="6141" w:type="dxa"/>
          </w:tcPr>
          <w:p w14:paraId="26F222E6" w14:textId="36B32E58" w:rsidR="00DE6F7D" w:rsidRDefault="00844AE2">
            <w:pPr>
              <w:spacing w:after="120" w:line="480" w:lineRule="auto"/>
              <w:ind w:left="3"/>
              <w:rPr>
                <w:sz w:val="28"/>
                <w:szCs w:val="28"/>
              </w:rPr>
            </w:pPr>
            <w:r>
              <w:rPr>
                <w:sz w:val="28"/>
                <w:szCs w:val="28"/>
                <w:u w:val="single"/>
                <w:rtl/>
              </w:rPr>
              <w:t>עמית שטקל</w:t>
            </w:r>
          </w:p>
        </w:tc>
      </w:tr>
      <w:tr w:rsidR="00DE6F7D" w14:paraId="29306D2F" w14:textId="77777777">
        <w:tc>
          <w:tcPr>
            <w:tcW w:w="3194" w:type="dxa"/>
          </w:tcPr>
          <w:p w14:paraId="3691B2FA" w14:textId="77777777" w:rsidR="00DE6F7D" w:rsidRDefault="00844AE2">
            <w:pPr>
              <w:spacing w:after="120" w:line="480" w:lineRule="auto"/>
              <w:ind w:left="3"/>
              <w:jc w:val="right"/>
              <w:rPr>
                <w:color w:val="0000FF"/>
                <w:sz w:val="28"/>
                <w:szCs w:val="28"/>
              </w:rPr>
            </w:pPr>
            <w:r>
              <w:rPr>
                <w:color w:val="0000FF"/>
                <w:sz w:val="28"/>
                <w:szCs w:val="28"/>
                <w:rtl/>
              </w:rPr>
              <w:t>חתימת המנחה:</w:t>
            </w:r>
          </w:p>
        </w:tc>
        <w:tc>
          <w:tcPr>
            <w:tcW w:w="6141" w:type="dxa"/>
          </w:tcPr>
          <w:p w14:paraId="0E8BEDDA" w14:textId="77777777" w:rsidR="00DE6F7D" w:rsidRDefault="00844AE2">
            <w:pPr>
              <w:spacing w:after="120" w:line="480" w:lineRule="auto"/>
              <w:ind w:left="3"/>
              <w:rPr>
                <w:sz w:val="28"/>
                <w:szCs w:val="28"/>
              </w:rPr>
            </w:pPr>
            <w:r>
              <w:rPr>
                <w:sz w:val="28"/>
                <w:szCs w:val="28"/>
                <w:rtl/>
              </w:rPr>
              <w:t>אישור במייל בעמוד הבא</w:t>
            </w:r>
          </w:p>
        </w:tc>
      </w:tr>
      <w:tr w:rsidR="00DE6F7D" w14:paraId="66A61592" w14:textId="77777777">
        <w:tc>
          <w:tcPr>
            <w:tcW w:w="3194" w:type="dxa"/>
          </w:tcPr>
          <w:p w14:paraId="41D96543" w14:textId="77777777" w:rsidR="00DE6F7D" w:rsidRDefault="00844AE2">
            <w:pPr>
              <w:spacing w:after="120" w:line="480" w:lineRule="auto"/>
              <w:ind w:left="3"/>
              <w:jc w:val="right"/>
              <w:rPr>
                <w:color w:val="0000FF"/>
                <w:sz w:val="28"/>
                <w:szCs w:val="28"/>
              </w:rPr>
            </w:pPr>
            <w:r>
              <w:rPr>
                <w:color w:val="0000FF"/>
                <w:sz w:val="28"/>
                <w:szCs w:val="28"/>
                <w:rtl/>
              </w:rPr>
              <w:t>תאריך ההגשה:</w:t>
            </w:r>
          </w:p>
        </w:tc>
        <w:tc>
          <w:tcPr>
            <w:tcW w:w="6141" w:type="dxa"/>
          </w:tcPr>
          <w:p w14:paraId="4C0E963A" w14:textId="77777777" w:rsidR="00DE6F7D" w:rsidRDefault="00844AE2">
            <w:pPr>
              <w:spacing w:after="120" w:line="480" w:lineRule="auto"/>
              <w:ind w:left="3"/>
              <w:rPr>
                <w:sz w:val="28"/>
                <w:szCs w:val="28"/>
              </w:rPr>
            </w:pPr>
            <w:r>
              <w:rPr>
                <w:sz w:val="28"/>
                <w:szCs w:val="28"/>
              </w:rPr>
              <w:t>31.01.2021</w:t>
            </w:r>
          </w:p>
        </w:tc>
      </w:tr>
    </w:tbl>
    <w:p w14:paraId="0C966E77" w14:textId="77777777" w:rsidR="00DE6F7D" w:rsidRDefault="00DE6F7D"/>
    <w:p w14:paraId="02187857" w14:textId="77777777" w:rsidR="00DE6F7D" w:rsidRDefault="00844AE2">
      <w:r>
        <w:br w:type="page"/>
      </w:r>
    </w:p>
    <w:p w14:paraId="7FCD626A" w14:textId="77777777" w:rsidR="00DE6F7D" w:rsidRDefault="00844AE2">
      <w:pPr>
        <w:numPr>
          <w:ilvl w:val="0"/>
          <w:numId w:val="17"/>
        </w:numPr>
        <w:pBdr>
          <w:top w:val="nil"/>
          <w:left w:val="nil"/>
          <w:bottom w:val="nil"/>
          <w:right w:val="nil"/>
          <w:between w:val="nil"/>
        </w:pBdr>
        <w:rPr>
          <w:b/>
          <w:color w:val="0000FF"/>
        </w:rPr>
      </w:pPr>
      <w:bookmarkStart w:id="2" w:name="_1fob9te" w:colFirst="0" w:colLast="0"/>
      <w:bookmarkEnd w:id="2"/>
      <w:r>
        <w:rPr>
          <w:b/>
          <w:color w:val="0000FF"/>
          <w:sz w:val="28"/>
          <w:szCs w:val="28"/>
          <w:rtl/>
        </w:rPr>
        <w:lastRenderedPageBreak/>
        <w:t>אישור מנחה:</w:t>
      </w:r>
    </w:p>
    <w:p w14:paraId="567D92FA" w14:textId="2D6B4A20" w:rsidR="00DE6F7D" w:rsidRDefault="00844AE2">
      <w:r>
        <w:br w:type="page"/>
      </w:r>
    </w:p>
    <w:p w14:paraId="2A7C6946" w14:textId="77777777" w:rsidR="00DE6F7D" w:rsidRDefault="00844AE2">
      <w:pPr>
        <w:numPr>
          <w:ilvl w:val="0"/>
          <w:numId w:val="17"/>
        </w:numPr>
        <w:pBdr>
          <w:top w:val="nil"/>
          <w:left w:val="nil"/>
          <w:bottom w:val="nil"/>
          <w:right w:val="nil"/>
          <w:between w:val="nil"/>
        </w:pBdr>
        <w:rPr>
          <w:b/>
          <w:color w:val="0000FF"/>
        </w:rPr>
      </w:pPr>
      <w:bookmarkStart w:id="3" w:name="_3znysh7" w:colFirst="0" w:colLast="0"/>
      <w:bookmarkEnd w:id="3"/>
      <w:r>
        <w:rPr>
          <w:b/>
          <w:color w:val="0000FF"/>
          <w:sz w:val="28"/>
          <w:szCs w:val="28"/>
          <w:rtl/>
        </w:rPr>
        <w:lastRenderedPageBreak/>
        <w:t>תוכן עיניינים</w:t>
      </w:r>
    </w:p>
    <w:sdt>
      <w:sdtPr>
        <w:rPr>
          <w:rtl/>
        </w:rPr>
        <w:id w:val="-1412928159"/>
        <w:docPartObj>
          <w:docPartGallery w:val="Table of Contents"/>
          <w:docPartUnique/>
        </w:docPartObj>
      </w:sdtPr>
      <w:sdtEndPr/>
      <w:sdtContent>
        <w:p w14:paraId="01DF5DDA" w14:textId="2B93863D" w:rsidR="00DE6F7D" w:rsidRDefault="00844AE2" w:rsidP="005A45E4">
          <w:pPr>
            <w:pBdr>
              <w:top w:val="nil"/>
              <w:left w:val="nil"/>
              <w:bottom w:val="nil"/>
              <w:right w:val="nil"/>
              <w:between w:val="nil"/>
            </w:pBdr>
            <w:tabs>
              <w:tab w:val="right" w:pos="8296"/>
              <w:tab w:val="left" w:pos="660"/>
            </w:tabs>
            <w:spacing w:before="120" w:after="120"/>
            <w:rPr>
              <w:noProof/>
              <w:color w:val="000000"/>
              <w:sz w:val="22"/>
              <w:szCs w:val="22"/>
            </w:rPr>
          </w:pPr>
          <w:r>
            <w:fldChar w:fldCharType="begin"/>
          </w:r>
          <w:r>
            <w:instrText xml:space="preserve"> TOC \h \u \z </w:instrText>
          </w:r>
          <w:r>
            <w:fldChar w:fldCharType="separate"/>
          </w:r>
          <w:hyperlink w:anchor="_30j0zll">
            <w:r>
              <w:rPr>
                <w:b/>
                <w:smallCaps/>
                <w:noProof/>
                <w:color w:val="000000"/>
                <w:sz w:val="20"/>
                <w:szCs w:val="20"/>
              </w:rPr>
              <w:t>1.</w:t>
            </w:r>
          </w:hyperlink>
          <w:hyperlink w:anchor="_30j0zll">
            <w:r>
              <w:rPr>
                <w:noProof/>
                <w:color w:val="000000"/>
                <w:sz w:val="22"/>
                <w:szCs w:val="22"/>
              </w:rPr>
              <w:tab/>
            </w:r>
          </w:hyperlink>
          <w:r>
            <w:rPr>
              <w:noProof/>
            </w:rPr>
            <w:fldChar w:fldCharType="begin"/>
          </w:r>
          <w:r>
            <w:rPr>
              <w:noProof/>
            </w:rPr>
            <w:instrText xml:space="preserve"> PAGEREF _30j0zll \h </w:instrText>
          </w:r>
          <w:r>
            <w:rPr>
              <w:noProof/>
            </w:rPr>
          </w:r>
          <w:r>
            <w:rPr>
              <w:noProof/>
            </w:rPr>
            <w:fldChar w:fldCharType="separate"/>
          </w:r>
          <w:r w:rsidR="005A45E4">
            <w:rPr>
              <w:noProof/>
              <w:rtl/>
            </w:rPr>
            <w:t>1</w:t>
          </w:r>
          <w:r>
            <w:rPr>
              <w:noProof/>
            </w:rPr>
            <w:fldChar w:fldCharType="end"/>
          </w:r>
        </w:p>
        <w:p w14:paraId="7120293E" w14:textId="7114CE9A"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1fob9te">
            <w:r w:rsidR="00844AE2">
              <w:rPr>
                <w:b/>
                <w:smallCaps/>
                <w:noProof/>
                <w:color w:val="000000"/>
                <w:sz w:val="20"/>
                <w:szCs w:val="20"/>
              </w:rPr>
              <w:t>2.</w:t>
            </w:r>
          </w:hyperlink>
          <w:hyperlink w:anchor="_1fob9te">
            <w:r w:rsidR="00844AE2">
              <w:rPr>
                <w:noProof/>
                <w:color w:val="000000"/>
                <w:sz w:val="22"/>
                <w:szCs w:val="22"/>
              </w:rPr>
              <w:tab/>
            </w:r>
          </w:hyperlink>
          <w:r w:rsidR="00844AE2">
            <w:rPr>
              <w:noProof/>
            </w:rPr>
            <w:fldChar w:fldCharType="begin"/>
          </w:r>
          <w:r w:rsidR="00844AE2">
            <w:rPr>
              <w:noProof/>
            </w:rPr>
            <w:instrText xml:space="preserve"> PAGEREF _1fob9te \h </w:instrText>
          </w:r>
          <w:r w:rsidR="00844AE2">
            <w:rPr>
              <w:noProof/>
            </w:rPr>
          </w:r>
          <w:r w:rsidR="00844AE2">
            <w:rPr>
              <w:noProof/>
            </w:rPr>
            <w:fldChar w:fldCharType="separate"/>
          </w:r>
          <w:r w:rsidR="005A45E4">
            <w:rPr>
              <w:noProof/>
              <w:rtl/>
            </w:rPr>
            <w:t>2</w:t>
          </w:r>
          <w:r w:rsidR="00844AE2">
            <w:rPr>
              <w:noProof/>
            </w:rPr>
            <w:fldChar w:fldCharType="end"/>
          </w:r>
        </w:p>
        <w:p w14:paraId="79DB2071" w14:textId="333286FB"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3znysh7">
            <w:r w:rsidR="00844AE2">
              <w:rPr>
                <w:b/>
                <w:smallCaps/>
                <w:noProof/>
                <w:color w:val="000000"/>
                <w:sz w:val="20"/>
                <w:szCs w:val="20"/>
              </w:rPr>
              <w:t>3.</w:t>
            </w:r>
          </w:hyperlink>
          <w:hyperlink w:anchor="_3znysh7">
            <w:r w:rsidR="00844AE2">
              <w:rPr>
                <w:noProof/>
                <w:color w:val="000000"/>
                <w:sz w:val="22"/>
                <w:szCs w:val="22"/>
              </w:rPr>
              <w:tab/>
            </w:r>
          </w:hyperlink>
          <w:r w:rsidR="00844AE2">
            <w:rPr>
              <w:noProof/>
            </w:rPr>
            <w:fldChar w:fldCharType="begin"/>
          </w:r>
          <w:r w:rsidR="00844AE2">
            <w:rPr>
              <w:noProof/>
            </w:rPr>
            <w:instrText xml:space="preserve"> PAGEREF _3znysh7 \h </w:instrText>
          </w:r>
          <w:r w:rsidR="00844AE2">
            <w:rPr>
              <w:noProof/>
            </w:rPr>
          </w:r>
          <w:r w:rsidR="00844AE2">
            <w:rPr>
              <w:noProof/>
            </w:rPr>
            <w:fldChar w:fldCharType="separate"/>
          </w:r>
          <w:r w:rsidR="005A45E4">
            <w:rPr>
              <w:noProof/>
              <w:rtl/>
            </w:rPr>
            <w:t>3</w:t>
          </w:r>
          <w:r w:rsidR="00844AE2">
            <w:rPr>
              <w:noProof/>
            </w:rPr>
            <w:fldChar w:fldCharType="end"/>
          </w:r>
        </w:p>
        <w:p w14:paraId="667875A0" w14:textId="0E0D1571"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2et92p0">
            <w:r w:rsidR="00844AE2">
              <w:rPr>
                <w:b/>
                <w:smallCaps/>
                <w:noProof/>
                <w:color w:val="000000"/>
                <w:sz w:val="20"/>
                <w:szCs w:val="20"/>
              </w:rPr>
              <w:t>4.</w:t>
            </w:r>
          </w:hyperlink>
          <w:hyperlink w:anchor="_2et92p0">
            <w:r w:rsidR="00844AE2">
              <w:rPr>
                <w:noProof/>
                <w:color w:val="000000"/>
                <w:sz w:val="22"/>
                <w:szCs w:val="22"/>
              </w:rPr>
              <w:tab/>
            </w:r>
          </w:hyperlink>
          <w:r w:rsidR="00844AE2">
            <w:rPr>
              <w:noProof/>
            </w:rPr>
            <w:fldChar w:fldCharType="begin"/>
          </w:r>
          <w:r w:rsidR="00844AE2">
            <w:rPr>
              <w:noProof/>
            </w:rPr>
            <w:instrText xml:space="preserve"> PAGEREF _2et92p0 \h </w:instrText>
          </w:r>
          <w:r w:rsidR="00844AE2">
            <w:rPr>
              <w:noProof/>
            </w:rPr>
          </w:r>
          <w:r w:rsidR="00844AE2">
            <w:rPr>
              <w:noProof/>
            </w:rPr>
            <w:fldChar w:fldCharType="separate"/>
          </w:r>
          <w:r w:rsidR="005A45E4">
            <w:rPr>
              <w:noProof/>
              <w:rtl/>
            </w:rPr>
            <w:t>5</w:t>
          </w:r>
          <w:r w:rsidR="00844AE2">
            <w:rPr>
              <w:noProof/>
            </w:rPr>
            <w:fldChar w:fldCharType="end"/>
          </w:r>
        </w:p>
        <w:p w14:paraId="36456E97" w14:textId="25690C8F"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tyjcwt">
            <w:r w:rsidR="00844AE2">
              <w:rPr>
                <w:smallCaps/>
                <w:noProof/>
                <w:color w:val="000000"/>
                <w:sz w:val="20"/>
                <w:szCs w:val="20"/>
                <w:rtl/>
              </w:rPr>
              <w:t>מטרות</w:t>
            </w:r>
          </w:hyperlink>
          <w:hyperlink w:anchor="_tyjcwt">
            <w:r w:rsidR="00844AE2">
              <w:rPr>
                <w:smallCaps/>
                <w:noProof/>
                <w:color w:val="000000"/>
                <w:sz w:val="20"/>
                <w:szCs w:val="20"/>
                <w:rtl/>
              </w:rPr>
              <w:t xml:space="preserve"> </w:t>
            </w:r>
          </w:hyperlink>
          <w:hyperlink w:anchor="_tyjcwt">
            <w:r w:rsidR="00844AE2">
              <w:rPr>
                <w:smallCaps/>
                <w:noProof/>
                <w:color w:val="000000"/>
                <w:sz w:val="20"/>
                <w:szCs w:val="20"/>
                <w:rtl/>
              </w:rPr>
              <w:t>הפרוייקט</w:t>
            </w:r>
          </w:hyperlink>
          <w:hyperlink w:anchor="_tyjcwt">
            <w:r w:rsidR="00844AE2">
              <w:rPr>
                <w:smallCaps/>
                <w:noProof/>
                <w:color w:val="000000"/>
                <w:sz w:val="20"/>
                <w:szCs w:val="20"/>
                <w:rtl/>
              </w:rPr>
              <w:t xml:space="preserve"> :</w:t>
            </w:r>
            <w:r w:rsidR="00844AE2">
              <w:rPr>
                <w:smallCaps/>
                <w:noProof/>
                <w:color w:val="000000"/>
                <w:sz w:val="20"/>
                <w:szCs w:val="20"/>
                <w:rtl/>
              </w:rPr>
              <w:tab/>
              <w:t>5</w:t>
            </w:r>
          </w:hyperlink>
        </w:p>
        <w:p w14:paraId="20B06D2D" w14:textId="692FAB39"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3dy6vkm">
            <w:r w:rsidR="00844AE2">
              <w:rPr>
                <w:smallCaps/>
                <w:noProof/>
                <w:color w:val="000000"/>
                <w:sz w:val="20"/>
                <w:szCs w:val="20"/>
                <w:rtl/>
              </w:rPr>
              <w:t>מטרות</w:t>
            </w:r>
          </w:hyperlink>
          <w:hyperlink w:anchor="_3dy6vkm">
            <w:r w:rsidR="00844AE2">
              <w:rPr>
                <w:smallCaps/>
                <w:noProof/>
                <w:color w:val="000000"/>
                <w:sz w:val="20"/>
                <w:szCs w:val="20"/>
                <w:rtl/>
              </w:rPr>
              <w:t>:</w:t>
            </w:r>
            <w:r w:rsidR="00844AE2">
              <w:rPr>
                <w:smallCaps/>
                <w:noProof/>
                <w:color w:val="000000"/>
                <w:sz w:val="20"/>
                <w:szCs w:val="20"/>
                <w:rtl/>
              </w:rPr>
              <w:tab/>
            </w:r>
            <w:r w:rsidR="00844AE2">
              <w:rPr>
                <w:smallCaps/>
                <w:noProof/>
                <w:color w:val="000000"/>
                <w:sz w:val="20"/>
                <w:szCs w:val="20"/>
                <w:rtl/>
              </w:rPr>
              <w:t>5</w:t>
            </w:r>
          </w:hyperlink>
        </w:p>
        <w:p w14:paraId="2B59146A" w14:textId="0E33CA87"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1t3h5sf">
            <w:r w:rsidR="00844AE2">
              <w:rPr>
                <w:smallCaps/>
                <w:noProof/>
                <w:color w:val="000000"/>
                <w:sz w:val="20"/>
                <w:szCs w:val="20"/>
                <w:rtl/>
              </w:rPr>
              <w:t>מטרות</w:t>
            </w:r>
          </w:hyperlink>
          <w:hyperlink w:anchor="_1t3h5sf">
            <w:r w:rsidR="00844AE2">
              <w:rPr>
                <w:smallCaps/>
                <w:noProof/>
                <w:color w:val="000000"/>
                <w:sz w:val="20"/>
                <w:szCs w:val="20"/>
                <w:rtl/>
              </w:rPr>
              <w:t xml:space="preserve"> </w:t>
            </w:r>
          </w:hyperlink>
          <w:hyperlink w:anchor="_1t3h5sf">
            <w:r w:rsidR="00844AE2">
              <w:rPr>
                <w:smallCaps/>
                <w:noProof/>
                <w:color w:val="000000"/>
                <w:sz w:val="20"/>
                <w:szCs w:val="20"/>
                <w:rtl/>
              </w:rPr>
              <w:t>הפרוייקט</w:t>
            </w:r>
          </w:hyperlink>
          <w:hyperlink w:anchor="_1t3h5sf">
            <w:r w:rsidR="00844AE2">
              <w:rPr>
                <w:smallCaps/>
                <w:noProof/>
                <w:color w:val="000000"/>
                <w:sz w:val="20"/>
                <w:szCs w:val="20"/>
                <w:rtl/>
              </w:rPr>
              <w:t xml:space="preserve"> : </w:t>
            </w:r>
          </w:hyperlink>
          <w:hyperlink w:anchor="_1t3h5sf">
            <w:r w:rsidR="00844AE2">
              <w:rPr>
                <w:smallCaps/>
                <w:noProof/>
                <w:color w:val="000000"/>
                <w:sz w:val="20"/>
                <w:szCs w:val="20"/>
                <w:rtl/>
              </w:rPr>
              <w:t>יעדים</w:t>
            </w:r>
          </w:hyperlink>
          <w:hyperlink w:anchor="_1t3h5sf">
            <w:r w:rsidR="00844AE2">
              <w:rPr>
                <w:smallCaps/>
                <w:noProof/>
                <w:color w:val="000000"/>
                <w:sz w:val="20"/>
                <w:szCs w:val="20"/>
                <w:rtl/>
              </w:rPr>
              <w:t>:</w:t>
            </w:r>
            <w:r w:rsidR="00844AE2">
              <w:rPr>
                <w:smallCaps/>
                <w:noProof/>
                <w:color w:val="000000"/>
                <w:sz w:val="20"/>
                <w:szCs w:val="20"/>
                <w:rtl/>
              </w:rPr>
              <w:tab/>
              <w:t>5</w:t>
            </w:r>
          </w:hyperlink>
        </w:p>
        <w:p w14:paraId="137101C6" w14:textId="69530279" w:rsidR="00DE6F7D" w:rsidRDefault="00284A22" w:rsidP="005A45E4">
          <w:pPr>
            <w:pBdr>
              <w:top w:val="nil"/>
              <w:left w:val="nil"/>
              <w:bottom w:val="nil"/>
              <w:right w:val="nil"/>
              <w:between w:val="nil"/>
            </w:pBdr>
            <w:tabs>
              <w:tab w:val="left" w:pos="880"/>
              <w:tab w:val="right" w:pos="8296"/>
            </w:tabs>
            <w:spacing w:after="0"/>
            <w:ind w:left="220"/>
            <w:rPr>
              <w:noProof/>
              <w:color w:val="000000"/>
              <w:sz w:val="22"/>
              <w:szCs w:val="22"/>
            </w:rPr>
          </w:pPr>
          <w:hyperlink w:anchor="_4d34og8">
            <w:r w:rsidR="00844AE2">
              <w:rPr>
                <w:smallCaps/>
                <w:noProof/>
                <w:color w:val="000000"/>
                <w:sz w:val="20"/>
                <w:szCs w:val="20"/>
              </w:rPr>
              <w:t>2.</w:t>
            </w:r>
          </w:hyperlink>
          <w:hyperlink w:anchor="_4d34og8">
            <w:r w:rsidR="00844AE2">
              <w:rPr>
                <w:noProof/>
                <w:color w:val="000000"/>
                <w:sz w:val="22"/>
                <w:szCs w:val="22"/>
              </w:rPr>
              <w:tab/>
            </w:r>
          </w:hyperlink>
          <w:r w:rsidR="00844AE2">
            <w:rPr>
              <w:noProof/>
            </w:rPr>
            <w:fldChar w:fldCharType="begin"/>
          </w:r>
          <w:r w:rsidR="00844AE2">
            <w:rPr>
              <w:noProof/>
            </w:rPr>
            <w:instrText xml:space="preserve"> PAGEREF _4d34og8 \h </w:instrText>
          </w:r>
          <w:r w:rsidR="00844AE2">
            <w:rPr>
              <w:noProof/>
            </w:rPr>
          </w:r>
          <w:r w:rsidR="00844AE2">
            <w:rPr>
              <w:noProof/>
            </w:rPr>
            <w:fldChar w:fldCharType="separate"/>
          </w:r>
          <w:r w:rsidR="005A45E4">
            <w:rPr>
              <w:noProof/>
              <w:rtl/>
            </w:rPr>
            <w:t>6</w:t>
          </w:r>
          <w:r w:rsidR="00844AE2">
            <w:rPr>
              <w:noProof/>
            </w:rPr>
            <w:fldChar w:fldCharType="end"/>
          </w:r>
        </w:p>
        <w:p w14:paraId="715DC58B" w14:textId="19BAEBED"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2s8eyo1">
            <w:r w:rsidR="00844AE2">
              <w:rPr>
                <w:smallCaps/>
                <w:noProof/>
                <w:color w:val="000000"/>
                <w:sz w:val="20"/>
                <w:szCs w:val="20"/>
                <w:rtl/>
              </w:rPr>
              <w:t>ריכוז</w:t>
            </w:r>
          </w:hyperlink>
          <w:hyperlink w:anchor="_2s8eyo1">
            <w:r w:rsidR="00844AE2">
              <w:rPr>
                <w:smallCaps/>
                <w:noProof/>
                <w:color w:val="000000"/>
                <w:sz w:val="20"/>
                <w:szCs w:val="20"/>
                <w:rtl/>
              </w:rPr>
              <w:t xml:space="preserve"> </w:t>
            </w:r>
          </w:hyperlink>
          <w:hyperlink w:anchor="_2s8eyo1">
            <w:r w:rsidR="00844AE2">
              <w:rPr>
                <w:smallCaps/>
                <w:noProof/>
                <w:color w:val="000000"/>
                <w:sz w:val="20"/>
                <w:szCs w:val="20"/>
                <w:rtl/>
              </w:rPr>
              <w:t>שינויים</w:t>
            </w:r>
          </w:hyperlink>
          <w:hyperlink w:anchor="_2s8eyo1">
            <w:r w:rsidR="00844AE2">
              <w:rPr>
                <w:smallCaps/>
                <w:noProof/>
                <w:color w:val="000000"/>
                <w:sz w:val="20"/>
                <w:szCs w:val="20"/>
                <w:rtl/>
              </w:rPr>
              <w:t>:</w:t>
            </w:r>
            <w:r w:rsidR="00844AE2">
              <w:rPr>
                <w:smallCaps/>
                <w:noProof/>
                <w:color w:val="000000"/>
                <w:sz w:val="20"/>
                <w:szCs w:val="20"/>
                <w:rtl/>
              </w:rPr>
              <w:tab/>
              <w:t>6</w:t>
            </w:r>
          </w:hyperlink>
        </w:p>
        <w:p w14:paraId="357063AD" w14:textId="3389FABD"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17dp8vu">
            <w:r w:rsidR="00844AE2">
              <w:rPr>
                <w:smallCaps/>
                <w:noProof/>
                <w:color w:val="000000"/>
                <w:sz w:val="20"/>
                <w:szCs w:val="20"/>
                <w:rtl/>
              </w:rPr>
              <w:t>עיקרי</w:t>
            </w:r>
          </w:hyperlink>
          <w:hyperlink w:anchor="_17dp8vu">
            <w:r w:rsidR="00844AE2">
              <w:rPr>
                <w:smallCaps/>
                <w:noProof/>
                <w:color w:val="000000"/>
                <w:sz w:val="20"/>
                <w:szCs w:val="20"/>
                <w:rtl/>
              </w:rPr>
              <w:t xml:space="preserve"> </w:t>
            </w:r>
          </w:hyperlink>
          <w:hyperlink w:anchor="_17dp8vu">
            <w:r w:rsidR="00844AE2">
              <w:rPr>
                <w:smallCaps/>
                <w:noProof/>
                <w:color w:val="000000"/>
                <w:sz w:val="20"/>
                <w:szCs w:val="20"/>
                <w:rtl/>
              </w:rPr>
              <w:t>מסקנות</w:t>
            </w:r>
          </w:hyperlink>
          <w:hyperlink w:anchor="_17dp8vu">
            <w:r w:rsidR="00844AE2">
              <w:rPr>
                <w:smallCaps/>
                <w:noProof/>
                <w:color w:val="000000"/>
                <w:sz w:val="20"/>
                <w:szCs w:val="20"/>
                <w:rtl/>
              </w:rPr>
              <w:t>:</w:t>
            </w:r>
            <w:r w:rsidR="00844AE2">
              <w:rPr>
                <w:smallCaps/>
                <w:noProof/>
                <w:color w:val="000000"/>
                <w:sz w:val="20"/>
                <w:szCs w:val="20"/>
                <w:rtl/>
              </w:rPr>
              <w:tab/>
              <w:t>10</w:t>
            </w:r>
          </w:hyperlink>
        </w:p>
        <w:p w14:paraId="33ACB931" w14:textId="4F70783B"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3rdcrjn">
            <w:r w:rsidR="00844AE2">
              <w:rPr>
                <w:b/>
                <w:smallCaps/>
                <w:noProof/>
                <w:color w:val="000000"/>
                <w:sz w:val="20"/>
                <w:szCs w:val="20"/>
              </w:rPr>
              <w:t>5.</w:t>
            </w:r>
          </w:hyperlink>
          <w:hyperlink w:anchor="_3rdcrjn">
            <w:r w:rsidR="00844AE2">
              <w:rPr>
                <w:noProof/>
                <w:color w:val="000000"/>
                <w:sz w:val="22"/>
                <w:szCs w:val="22"/>
              </w:rPr>
              <w:tab/>
            </w:r>
          </w:hyperlink>
          <w:r w:rsidR="00844AE2">
            <w:rPr>
              <w:noProof/>
            </w:rPr>
            <w:fldChar w:fldCharType="begin"/>
          </w:r>
          <w:r w:rsidR="00844AE2">
            <w:rPr>
              <w:noProof/>
            </w:rPr>
            <w:instrText xml:space="preserve"> PAGEREF _3rdcrjn \h </w:instrText>
          </w:r>
          <w:r w:rsidR="00844AE2">
            <w:rPr>
              <w:noProof/>
            </w:rPr>
          </w:r>
          <w:r w:rsidR="00844AE2">
            <w:rPr>
              <w:noProof/>
            </w:rPr>
            <w:fldChar w:fldCharType="separate"/>
          </w:r>
          <w:r w:rsidR="005A45E4">
            <w:rPr>
              <w:noProof/>
              <w:rtl/>
            </w:rPr>
            <w:t>11</w:t>
          </w:r>
          <w:r w:rsidR="00844AE2">
            <w:rPr>
              <w:noProof/>
            </w:rPr>
            <w:fldChar w:fldCharType="end"/>
          </w:r>
        </w:p>
        <w:p w14:paraId="0449625F" w14:textId="2B9CE7BD"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26in1rg">
            <w:r w:rsidR="00844AE2">
              <w:rPr>
                <w:b/>
                <w:smallCaps/>
                <w:noProof/>
                <w:color w:val="000000"/>
                <w:sz w:val="20"/>
                <w:szCs w:val="20"/>
              </w:rPr>
              <w:t>6.</w:t>
            </w:r>
          </w:hyperlink>
          <w:hyperlink w:anchor="_26in1rg">
            <w:r w:rsidR="00844AE2">
              <w:rPr>
                <w:noProof/>
                <w:color w:val="000000"/>
                <w:sz w:val="22"/>
                <w:szCs w:val="22"/>
              </w:rPr>
              <w:tab/>
            </w:r>
          </w:hyperlink>
          <w:r w:rsidR="00844AE2">
            <w:rPr>
              <w:noProof/>
            </w:rPr>
            <w:fldChar w:fldCharType="begin"/>
          </w:r>
          <w:r w:rsidR="00844AE2">
            <w:rPr>
              <w:noProof/>
            </w:rPr>
            <w:instrText xml:space="preserve"> PAGEREF _26in1rg \h </w:instrText>
          </w:r>
          <w:r w:rsidR="00844AE2">
            <w:rPr>
              <w:noProof/>
            </w:rPr>
          </w:r>
          <w:r w:rsidR="00844AE2">
            <w:rPr>
              <w:noProof/>
            </w:rPr>
            <w:fldChar w:fldCharType="separate"/>
          </w:r>
          <w:r w:rsidR="005A45E4">
            <w:rPr>
              <w:noProof/>
              <w:rtl/>
            </w:rPr>
            <w:t>14</w:t>
          </w:r>
          <w:r w:rsidR="00844AE2">
            <w:rPr>
              <w:noProof/>
            </w:rPr>
            <w:fldChar w:fldCharType="end"/>
          </w:r>
        </w:p>
        <w:p w14:paraId="0E4F9AA0" w14:textId="76BB5BFE"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lnxbz9">
            <w:r w:rsidR="00844AE2">
              <w:rPr>
                <w:b/>
                <w:smallCaps/>
                <w:noProof/>
                <w:color w:val="000000"/>
                <w:sz w:val="20"/>
                <w:szCs w:val="20"/>
              </w:rPr>
              <w:t>7.</w:t>
            </w:r>
          </w:hyperlink>
          <w:hyperlink w:anchor="_lnxbz9">
            <w:r w:rsidR="00844AE2">
              <w:rPr>
                <w:noProof/>
                <w:color w:val="000000"/>
                <w:sz w:val="22"/>
                <w:szCs w:val="22"/>
              </w:rPr>
              <w:tab/>
            </w:r>
          </w:hyperlink>
          <w:r w:rsidR="00844AE2">
            <w:rPr>
              <w:noProof/>
            </w:rPr>
            <w:fldChar w:fldCharType="begin"/>
          </w:r>
          <w:r w:rsidR="00844AE2">
            <w:rPr>
              <w:noProof/>
            </w:rPr>
            <w:instrText xml:space="preserve"> PAGEREF _lnxbz9 \h </w:instrText>
          </w:r>
          <w:r w:rsidR="00844AE2">
            <w:rPr>
              <w:noProof/>
            </w:rPr>
          </w:r>
          <w:r w:rsidR="00844AE2">
            <w:rPr>
              <w:noProof/>
            </w:rPr>
            <w:fldChar w:fldCharType="separate"/>
          </w:r>
          <w:r w:rsidR="005A45E4">
            <w:rPr>
              <w:noProof/>
              <w:rtl/>
            </w:rPr>
            <w:t>15</w:t>
          </w:r>
          <w:r w:rsidR="00844AE2">
            <w:rPr>
              <w:noProof/>
            </w:rPr>
            <w:fldChar w:fldCharType="end"/>
          </w:r>
        </w:p>
        <w:p w14:paraId="1EEBA3E0" w14:textId="674F56E4"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35nkun2">
            <w:r w:rsidR="00844AE2">
              <w:rPr>
                <w:b/>
                <w:smallCaps/>
                <w:noProof/>
                <w:color w:val="000000"/>
                <w:sz w:val="20"/>
                <w:szCs w:val="20"/>
              </w:rPr>
              <w:t>8.</w:t>
            </w:r>
          </w:hyperlink>
          <w:hyperlink w:anchor="_35nkun2">
            <w:r w:rsidR="00844AE2">
              <w:rPr>
                <w:noProof/>
                <w:color w:val="000000"/>
                <w:sz w:val="22"/>
                <w:szCs w:val="22"/>
              </w:rPr>
              <w:tab/>
            </w:r>
          </w:hyperlink>
          <w:r w:rsidR="00844AE2">
            <w:rPr>
              <w:noProof/>
            </w:rPr>
            <w:fldChar w:fldCharType="begin"/>
          </w:r>
          <w:r w:rsidR="00844AE2">
            <w:rPr>
              <w:noProof/>
            </w:rPr>
            <w:instrText xml:space="preserve"> PAGEREF _35nkun2 \h </w:instrText>
          </w:r>
          <w:r w:rsidR="00844AE2">
            <w:rPr>
              <w:noProof/>
            </w:rPr>
          </w:r>
          <w:r w:rsidR="00844AE2">
            <w:rPr>
              <w:noProof/>
            </w:rPr>
            <w:fldChar w:fldCharType="separate"/>
          </w:r>
          <w:r w:rsidR="005A45E4">
            <w:rPr>
              <w:noProof/>
              <w:rtl/>
            </w:rPr>
            <w:t>17</w:t>
          </w:r>
          <w:r w:rsidR="00844AE2">
            <w:rPr>
              <w:noProof/>
            </w:rPr>
            <w:fldChar w:fldCharType="end"/>
          </w:r>
        </w:p>
        <w:p w14:paraId="50FA813F" w14:textId="0673F12F"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1ksv4uv">
            <w:r w:rsidR="00844AE2">
              <w:rPr>
                <w:b/>
                <w:smallCaps/>
                <w:noProof/>
                <w:color w:val="000000"/>
                <w:sz w:val="20"/>
                <w:szCs w:val="20"/>
              </w:rPr>
              <w:t>9.</w:t>
            </w:r>
          </w:hyperlink>
          <w:hyperlink w:anchor="_1ksv4uv">
            <w:r w:rsidR="00844AE2">
              <w:rPr>
                <w:noProof/>
                <w:color w:val="000000"/>
                <w:sz w:val="22"/>
                <w:szCs w:val="22"/>
              </w:rPr>
              <w:tab/>
            </w:r>
          </w:hyperlink>
          <w:r w:rsidR="00844AE2">
            <w:rPr>
              <w:noProof/>
            </w:rPr>
            <w:fldChar w:fldCharType="begin"/>
          </w:r>
          <w:r w:rsidR="00844AE2">
            <w:rPr>
              <w:noProof/>
            </w:rPr>
            <w:instrText xml:space="preserve"> PAGEREF _1ksv4uv \h </w:instrText>
          </w:r>
          <w:r w:rsidR="00844AE2">
            <w:rPr>
              <w:noProof/>
            </w:rPr>
          </w:r>
          <w:r w:rsidR="00844AE2">
            <w:rPr>
              <w:noProof/>
            </w:rPr>
            <w:fldChar w:fldCharType="separate"/>
          </w:r>
          <w:r w:rsidR="005A45E4">
            <w:rPr>
              <w:noProof/>
              <w:rtl/>
            </w:rPr>
            <w:t>18</w:t>
          </w:r>
          <w:r w:rsidR="00844AE2">
            <w:rPr>
              <w:noProof/>
            </w:rPr>
            <w:fldChar w:fldCharType="end"/>
          </w:r>
        </w:p>
        <w:p w14:paraId="353D228F" w14:textId="3DEDD135"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44sinio">
            <w:r w:rsidR="00844AE2">
              <w:rPr>
                <w:b/>
                <w:smallCaps/>
                <w:noProof/>
                <w:color w:val="000000"/>
                <w:sz w:val="20"/>
                <w:szCs w:val="20"/>
              </w:rPr>
              <w:t>10.</w:t>
            </w:r>
          </w:hyperlink>
          <w:hyperlink w:anchor="_44sinio">
            <w:r w:rsidR="00844AE2">
              <w:rPr>
                <w:noProof/>
                <w:color w:val="000000"/>
                <w:sz w:val="22"/>
                <w:szCs w:val="22"/>
              </w:rPr>
              <w:tab/>
            </w:r>
          </w:hyperlink>
          <w:r w:rsidR="00844AE2">
            <w:rPr>
              <w:noProof/>
            </w:rPr>
            <w:fldChar w:fldCharType="begin"/>
          </w:r>
          <w:r w:rsidR="00844AE2">
            <w:rPr>
              <w:noProof/>
            </w:rPr>
            <w:instrText xml:space="preserve"> PAGEREF _44sinio \h </w:instrText>
          </w:r>
          <w:r w:rsidR="00844AE2">
            <w:rPr>
              <w:noProof/>
            </w:rPr>
          </w:r>
          <w:r w:rsidR="00844AE2">
            <w:rPr>
              <w:noProof/>
            </w:rPr>
            <w:fldChar w:fldCharType="separate"/>
          </w:r>
          <w:r w:rsidR="005A45E4">
            <w:rPr>
              <w:noProof/>
              <w:rtl/>
            </w:rPr>
            <w:t>20</w:t>
          </w:r>
          <w:r w:rsidR="00844AE2">
            <w:rPr>
              <w:noProof/>
            </w:rPr>
            <w:fldChar w:fldCharType="end"/>
          </w:r>
        </w:p>
        <w:p w14:paraId="0563852B" w14:textId="4348B883"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2jxsxqh">
            <w:r w:rsidR="00844AE2">
              <w:rPr>
                <w:smallCaps/>
                <w:noProof/>
                <w:color w:val="000000"/>
                <w:sz w:val="20"/>
                <w:szCs w:val="20"/>
                <w:rtl/>
              </w:rPr>
              <w:t>תיאור</w:t>
            </w:r>
          </w:hyperlink>
          <w:hyperlink w:anchor="_2jxsxqh">
            <w:r w:rsidR="00844AE2">
              <w:rPr>
                <w:smallCaps/>
                <w:noProof/>
                <w:color w:val="000000"/>
                <w:sz w:val="20"/>
                <w:szCs w:val="20"/>
                <w:rtl/>
              </w:rPr>
              <w:t xml:space="preserve"> </w:t>
            </w:r>
          </w:hyperlink>
          <w:hyperlink w:anchor="_2jxsxqh">
            <w:r w:rsidR="00844AE2">
              <w:rPr>
                <w:smallCaps/>
                <w:noProof/>
                <w:color w:val="000000"/>
                <w:sz w:val="20"/>
                <w:szCs w:val="20"/>
                <w:rtl/>
              </w:rPr>
              <w:t>הארכיטקטורה</w:t>
            </w:r>
          </w:hyperlink>
          <w:hyperlink w:anchor="_2jxsxqh">
            <w:r w:rsidR="00844AE2">
              <w:rPr>
                <w:smallCaps/>
                <w:noProof/>
                <w:color w:val="000000"/>
                <w:sz w:val="20"/>
                <w:szCs w:val="20"/>
                <w:rtl/>
              </w:rPr>
              <w:t>:</w:t>
            </w:r>
            <w:r w:rsidR="00844AE2">
              <w:rPr>
                <w:smallCaps/>
                <w:noProof/>
                <w:color w:val="000000"/>
                <w:sz w:val="20"/>
                <w:szCs w:val="20"/>
                <w:rtl/>
              </w:rPr>
              <w:tab/>
              <w:t>20</w:t>
            </w:r>
          </w:hyperlink>
        </w:p>
        <w:p w14:paraId="55F88575" w14:textId="6EBC2EC1"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z337ya">
            <w:r w:rsidR="00844AE2">
              <w:rPr>
                <w:b/>
                <w:smallCaps/>
                <w:noProof/>
                <w:color w:val="000000"/>
                <w:sz w:val="20"/>
                <w:szCs w:val="20"/>
              </w:rPr>
              <w:t>11.</w:t>
            </w:r>
          </w:hyperlink>
          <w:hyperlink w:anchor="_z337ya">
            <w:r w:rsidR="00844AE2">
              <w:rPr>
                <w:noProof/>
                <w:color w:val="000000"/>
                <w:sz w:val="22"/>
                <w:szCs w:val="22"/>
              </w:rPr>
              <w:tab/>
            </w:r>
          </w:hyperlink>
          <w:r w:rsidR="00844AE2">
            <w:rPr>
              <w:noProof/>
            </w:rPr>
            <w:fldChar w:fldCharType="begin"/>
          </w:r>
          <w:r w:rsidR="00844AE2">
            <w:rPr>
              <w:noProof/>
            </w:rPr>
            <w:instrText xml:space="preserve"> PAGEREF _z337ya \h </w:instrText>
          </w:r>
          <w:r w:rsidR="00844AE2">
            <w:rPr>
              <w:noProof/>
            </w:rPr>
          </w:r>
          <w:r w:rsidR="00844AE2">
            <w:rPr>
              <w:noProof/>
            </w:rPr>
            <w:fldChar w:fldCharType="separate"/>
          </w:r>
          <w:r w:rsidR="005A45E4">
            <w:rPr>
              <w:noProof/>
              <w:rtl/>
            </w:rPr>
            <w:t>23</w:t>
          </w:r>
          <w:r w:rsidR="00844AE2">
            <w:rPr>
              <w:noProof/>
            </w:rPr>
            <w:fldChar w:fldCharType="end"/>
          </w:r>
        </w:p>
        <w:p w14:paraId="3A24B43E" w14:textId="34002F84"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3j2qqm3">
            <w:r w:rsidR="00844AE2">
              <w:rPr>
                <w:b/>
                <w:smallCaps/>
                <w:noProof/>
                <w:color w:val="000000"/>
                <w:sz w:val="20"/>
                <w:szCs w:val="20"/>
              </w:rPr>
              <w:t>12.</w:t>
            </w:r>
          </w:hyperlink>
          <w:hyperlink w:anchor="_3j2qqm3">
            <w:r w:rsidR="00844AE2">
              <w:rPr>
                <w:noProof/>
                <w:color w:val="000000"/>
                <w:sz w:val="22"/>
                <w:szCs w:val="22"/>
              </w:rPr>
              <w:tab/>
            </w:r>
          </w:hyperlink>
          <w:r w:rsidR="00844AE2">
            <w:rPr>
              <w:noProof/>
            </w:rPr>
            <w:fldChar w:fldCharType="begin"/>
          </w:r>
          <w:r w:rsidR="00844AE2">
            <w:rPr>
              <w:noProof/>
            </w:rPr>
            <w:instrText xml:space="preserve"> PAGEREF _3j2qqm3 \h </w:instrText>
          </w:r>
          <w:r w:rsidR="00844AE2">
            <w:rPr>
              <w:noProof/>
            </w:rPr>
          </w:r>
          <w:r w:rsidR="00844AE2">
            <w:rPr>
              <w:noProof/>
            </w:rPr>
            <w:fldChar w:fldCharType="separate"/>
          </w:r>
          <w:r w:rsidR="005A45E4">
            <w:rPr>
              <w:noProof/>
              <w:rtl/>
            </w:rPr>
            <w:t>26</w:t>
          </w:r>
          <w:r w:rsidR="00844AE2">
            <w:rPr>
              <w:noProof/>
            </w:rPr>
            <w:fldChar w:fldCharType="end"/>
          </w:r>
        </w:p>
        <w:p w14:paraId="2D238717" w14:textId="091581AC"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1y810tw">
            <w:r w:rsidR="00844AE2">
              <w:rPr>
                <w:b/>
                <w:smallCaps/>
                <w:noProof/>
                <w:color w:val="000000"/>
                <w:sz w:val="20"/>
                <w:szCs w:val="20"/>
              </w:rPr>
              <w:t>13.</w:t>
            </w:r>
          </w:hyperlink>
          <w:hyperlink w:anchor="_1y810tw">
            <w:r w:rsidR="00844AE2">
              <w:rPr>
                <w:noProof/>
                <w:color w:val="000000"/>
                <w:sz w:val="22"/>
                <w:szCs w:val="22"/>
              </w:rPr>
              <w:tab/>
            </w:r>
          </w:hyperlink>
          <w:r w:rsidR="00844AE2">
            <w:rPr>
              <w:noProof/>
            </w:rPr>
            <w:fldChar w:fldCharType="begin"/>
          </w:r>
          <w:r w:rsidR="00844AE2">
            <w:rPr>
              <w:noProof/>
            </w:rPr>
            <w:instrText xml:space="preserve"> PAGEREF _1y810tw \h </w:instrText>
          </w:r>
          <w:r w:rsidR="00844AE2">
            <w:rPr>
              <w:noProof/>
            </w:rPr>
          </w:r>
          <w:r w:rsidR="00844AE2">
            <w:rPr>
              <w:noProof/>
            </w:rPr>
            <w:fldChar w:fldCharType="separate"/>
          </w:r>
          <w:r w:rsidR="005A45E4">
            <w:rPr>
              <w:noProof/>
              <w:rtl/>
            </w:rPr>
            <w:t>27</w:t>
          </w:r>
          <w:r w:rsidR="00844AE2">
            <w:rPr>
              <w:noProof/>
            </w:rPr>
            <w:fldChar w:fldCharType="end"/>
          </w:r>
        </w:p>
        <w:p w14:paraId="47024BA8" w14:textId="367D47D4" w:rsidR="00DE6F7D" w:rsidRDefault="00284A22" w:rsidP="005A45E4">
          <w:pPr>
            <w:pBdr>
              <w:top w:val="nil"/>
              <w:left w:val="nil"/>
              <w:bottom w:val="nil"/>
              <w:right w:val="nil"/>
              <w:between w:val="nil"/>
            </w:pBdr>
            <w:tabs>
              <w:tab w:val="right" w:pos="8296"/>
              <w:tab w:val="left" w:pos="660"/>
            </w:tabs>
            <w:spacing w:before="120" w:after="120"/>
            <w:rPr>
              <w:noProof/>
              <w:color w:val="000000"/>
              <w:sz w:val="22"/>
              <w:szCs w:val="22"/>
            </w:rPr>
          </w:pPr>
          <w:hyperlink w:anchor="_4i7ojhp">
            <w:r w:rsidR="00844AE2">
              <w:rPr>
                <w:b/>
                <w:smallCaps/>
                <w:noProof/>
                <w:color w:val="000000"/>
                <w:sz w:val="20"/>
                <w:szCs w:val="20"/>
              </w:rPr>
              <w:t>14.</w:t>
            </w:r>
          </w:hyperlink>
          <w:hyperlink w:anchor="_4i7ojhp">
            <w:r w:rsidR="00844AE2">
              <w:rPr>
                <w:noProof/>
                <w:color w:val="000000"/>
                <w:sz w:val="22"/>
                <w:szCs w:val="22"/>
              </w:rPr>
              <w:tab/>
            </w:r>
          </w:hyperlink>
          <w:r w:rsidR="00844AE2">
            <w:rPr>
              <w:noProof/>
            </w:rPr>
            <w:fldChar w:fldCharType="begin"/>
          </w:r>
          <w:r w:rsidR="00844AE2">
            <w:rPr>
              <w:noProof/>
            </w:rPr>
            <w:instrText xml:space="preserve"> PAGEREF _4i7ojhp \h </w:instrText>
          </w:r>
          <w:r w:rsidR="00844AE2">
            <w:rPr>
              <w:noProof/>
            </w:rPr>
          </w:r>
          <w:r w:rsidR="00844AE2">
            <w:rPr>
              <w:noProof/>
            </w:rPr>
            <w:fldChar w:fldCharType="separate"/>
          </w:r>
          <w:r w:rsidR="005A45E4">
            <w:rPr>
              <w:noProof/>
              <w:rtl/>
            </w:rPr>
            <w:t>28</w:t>
          </w:r>
          <w:r w:rsidR="00844AE2">
            <w:rPr>
              <w:noProof/>
            </w:rPr>
            <w:fldChar w:fldCharType="end"/>
          </w:r>
        </w:p>
        <w:p w14:paraId="3E1D3EC1" w14:textId="15ABC3E2"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2xcytpi">
            <w:r w:rsidR="00844AE2">
              <w:rPr>
                <w:b/>
                <w:smallCaps/>
                <w:noProof/>
                <w:color w:val="000000"/>
                <w:sz w:val="20"/>
                <w:szCs w:val="20"/>
              </w:rPr>
              <w:t>15.</w:t>
            </w:r>
          </w:hyperlink>
          <w:hyperlink w:anchor="_2xcytpi">
            <w:r w:rsidR="00844AE2">
              <w:rPr>
                <w:noProof/>
                <w:color w:val="000000"/>
                <w:sz w:val="22"/>
                <w:szCs w:val="22"/>
              </w:rPr>
              <w:tab/>
            </w:r>
          </w:hyperlink>
          <w:r w:rsidR="00844AE2">
            <w:rPr>
              <w:noProof/>
            </w:rPr>
            <w:fldChar w:fldCharType="begin"/>
          </w:r>
          <w:r w:rsidR="00844AE2">
            <w:rPr>
              <w:noProof/>
            </w:rPr>
            <w:instrText xml:space="preserve"> PAGEREF _2xcytpi \h </w:instrText>
          </w:r>
          <w:r w:rsidR="00844AE2">
            <w:rPr>
              <w:noProof/>
            </w:rPr>
          </w:r>
          <w:r w:rsidR="00844AE2">
            <w:rPr>
              <w:noProof/>
            </w:rPr>
            <w:fldChar w:fldCharType="separate"/>
          </w:r>
          <w:r w:rsidR="005A45E4">
            <w:rPr>
              <w:noProof/>
              <w:rtl/>
            </w:rPr>
            <w:t>30</w:t>
          </w:r>
          <w:r w:rsidR="00844AE2">
            <w:rPr>
              <w:noProof/>
            </w:rPr>
            <w:fldChar w:fldCharType="end"/>
          </w:r>
        </w:p>
        <w:p w14:paraId="02FD39F9" w14:textId="207AA98E" w:rsidR="00DE6F7D" w:rsidRDefault="00284A22" w:rsidP="005A45E4">
          <w:pPr>
            <w:pBdr>
              <w:top w:val="nil"/>
              <w:left w:val="nil"/>
              <w:bottom w:val="nil"/>
              <w:right w:val="nil"/>
              <w:between w:val="nil"/>
            </w:pBdr>
            <w:tabs>
              <w:tab w:val="right" w:pos="8296"/>
              <w:tab w:val="left" w:pos="440"/>
            </w:tabs>
            <w:spacing w:before="120" w:after="120"/>
            <w:rPr>
              <w:noProof/>
              <w:color w:val="000000"/>
              <w:sz w:val="22"/>
              <w:szCs w:val="22"/>
            </w:rPr>
          </w:pPr>
          <w:hyperlink w:anchor="_1ci93xb">
            <w:r w:rsidR="00844AE2">
              <w:rPr>
                <w:b/>
                <w:smallCaps/>
                <w:noProof/>
                <w:color w:val="000000"/>
                <w:sz w:val="20"/>
                <w:szCs w:val="20"/>
              </w:rPr>
              <w:t>16.</w:t>
            </w:r>
          </w:hyperlink>
          <w:hyperlink w:anchor="_1ci93xb">
            <w:r w:rsidR="00844AE2">
              <w:rPr>
                <w:noProof/>
                <w:color w:val="000000"/>
                <w:sz w:val="22"/>
                <w:szCs w:val="22"/>
              </w:rPr>
              <w:tab/>
            </w:r>
          </w:hyperlink>
          <w:r w:rsidR="00844AE2">
            <w:rPr>
              <w:noProof/>
            </w:rPr>
            <w:fldChar w:fldCharType="begin"/>
          </w:r>
          <w:r w:rsidR="00844AE2">
            <w:rPr>
              <w:noProof/>
            </w:rPr>
            <w:instrText xml:space="preserve"> PAGEREF _1ci93xb \h </w:instrText>
          </w:r>
          <w:r w:rsidR="00844AE2">
            <w:rPr>
              <w:noProof/>
            </w:rPr>
          </w:r>
          <w:r w:rsidR="00844AE2">
            <w:rPr>
              <w:noProof/>
            </w:rPr>
            <w:fldChar w:fldCharType="separate"/>
          </w:r>
          <w:r w:rsidR="005A45E4">
            <w:rPr>
              <w:noProof/>
              <w:rtl/>
            </w:rPr>
            <w:t>32</w:t>
          </w:r>
          <w:r w:rsidR="00844AE2">
            <w:rPr>
              <w:noProof/>
            </w:rPr>
            <w:fldChar w:fldCharType="end"/>
          </w:r>
        </w:p>
        <w:p w14:paraId="47A5C05A" w14:textId="335D35D5"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3whwml4">
            <w:r w:rsidR="00844AE2">
              <w:rPr>
                <w:smallCaps/>
                <w:noProof/>
                <w:color w:val="000000"/>
                <w:sz w:val="20"/>
                <w:szCs w:val="20"/>
                <w:rtl/>
              </w:rPr>
              <w:t>קוד</w:t>
            </w:r>
          </w:hyperlink>
          <w:hyperlink w:anchor="_3whwml4">
            <w:r w:rsidR="00844AE2">
              <w:rPr>
                <w:smallCaps/>
                <w:noProof/>
                <w:color w:val="000000"/>
                <w:sz w:val="20"/>
                <w:szCs w:val="20"/>
                <w:rtl/>
              </w:rPr>
              <w:t xml:space="preserve"> </w:t>
            </w:r>
          </w:hyperlink>
          <w:hyperlink w:anchor="_3whwml4">
            <w:r w:rsidR="00844AE2">
              <w:rPr>
                <w:smallCaps/>
                <w:noProof/>
                <w:color w:val="000000"/>
                <w:sz w:val="20"/>
                <w:szCs w:val="20"/>
                <w:rtl/>
              </w:rPr>
              <w:t>כרייה</w:t>
            </w:r>
          </w:hyperlink>
          <w:hyperlink w:anchor="_3whwml4">
            <w:r w:rsidR="00844AE2">
              <w:rPr>
                <w:smallCaps/>
                <w:noProof/>
                <w:color w:val="000000"/>
                <w:sz w:val="20"/>
                <w:szCs w:val="20"/>
                <w:rtl/>
              </w:rPr>
              <w:t>:</w:t>
            </w:r>
            <w:r w:rsidR="00844AE2">
              <w:rPr>
                <w:smallCaps/>
                <w:noProof/>
                <w:color w:val="000000"/>
                <w:sz w:val="20"/>
                <w:szCs w:val="20"/>
                <w:rtl/>
              </w:rPr>
              <w:tab/>
              <w:t>32</w:t>
            </w:r>
          </w:hyperlink>
        </w:p>
        <w:p w14:paraId="3CD10DB2" w14:textId="0919BB07"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2bn6wsx">
            <w:r w:rsidR="00844AE2">
              <w:rPr>
                <w:smallCaps/>
                <w:noProof/>
                <w:color w:val="000000"/>
                <w:sz w:val="20"/>
                <w:szCs w:val="20"/>
                <w:rtl/>
              </w:rPr>
              <w:t>קוד</w:t>
            </w:r>
          </w:hyperlink>
          <w:hyperlink w:anchor="_2bn6wsx">
            <w:r w:rsidR="00844AE2">
              <w:rPr>
                <w:smallCaps/>
                <w:noProof/>
                <w:color w:val="000000"/>
                <w:sz w:val="20"/>
                <w:szCs w:val="20"/>
                <w:rtl/>
              </w:rPr>
              <w:t xml:space="preserve"> </w:t>
            </w:r>
          </w:hyperlink>
          <w:hyperlink w:anchor="_2bn6wsx">
            <w:r w:rsidR="00844AE2">
              <w:rPr>
                <w:smallCaps/>
                <w:noProof/>
                <w:color w:val="000000"/>
                <w:sz w:val="20"/>
                <w:szCs w:val="20"/>
                <w:rtl/>
              </w:rPr>
              <w:t>מידול</w:t>
            </w:r>
          </w:hyperlink>
          <w:hyperlink w:anchor="_2bn6wsx">
            <w:r w:rsidR="00844AE2">
              <w:rPr>
                <w:smallCaps/>
                <w:noProof/>
                <w:color w:val="000000"/>
                <w:sz w:val="20"/>
                <w:szCs w:val="20"/>
                <w:rtl/>
              </w:rPr>
              <w:t>:</w:t>
            </w:r>
            <w:r w:rsidR="00844AE2">
              <w:rPr>
                <w:smallCaps/>
                <w:noProof/>
                <w:color w:val="000000"/>
                <w:sz w:val="20"/>
                <w:szCs w:val="20"/>
                <w:rtl/>
              </w:rPr>
              <w:tab/>
              <w:t>39</w:t>
            </w:r>
          </w:hyperlink>
        </w:p>
        <w:p w14:paraId="3B073DB5" w14:textId="26FC0989" w:rsidR="00DE6F7D" w:rsidRDefault="00284A22" w:rsidP="005A45E4">
          <w:pPr>
            <w:pBdr>
              <w:top w:val="nil"/>
              <w:left w:val="nil"/>
              <w:bottom w:val="nil"/>
              <w:right w:val="nil"/>
              <w:between w:val="nil"/>
            </w:pBdr>
            <w:tabs>
              <w:tab w:val="right" w:pos="8296"/>
            </w:tabs>
            <w:spacing w:before="120" w:after="120"/>
            <w:rPr>
              <w:noProof/>
              <w:color w:val="000000"/>
              <w:sz w:val="22"/>
              <w:szCs w:val="22"/>
            </w:rPr>
          </w:pPr>
          <w:hyperlink w:anchor="_qsh70q">
            <w:r w:rsidR="00844AE2">
              <w:rPr>
                <w:b/>
                <w:smallCaps/>
                <w:noProof/>
                <w:color w:val="000000"/>
                <w:sz w:val="20"/>
                <w:szCs w:val="20"/>
                <w:rtl/>
              </w:rPr>
              <w:t>נספח</w:t>
            </w:r>
          </w:hyperlink>
          <w:hyperlink w:anchor="_qsh70q">
            <w:r w:rsidR="00844AE2">
              <w:rPr>
                <w:b/>
                <w:smallCaps/>
                <w:noProof/>
                <w:color w:val="000000"/>
                <w:sz w:val="20"/>
                <w:szCs w:val="20"/>
                <w:rtl/>
              </w:rPr>
              <w:t xml:space="preserve"> </w:t>
            </w:r>
          </w:hyperlink>
          <w:hyperlink w:anchor="_qsh70q">
            <w:r w:rsidR="00844AE2">
              <w:rPr>
                <w:b/>
                <w:smallCaps/>
                <w:noProof/>
                <w:color w:val="000000"/>
                <w:sz w:val="20"/>
                <w:szCs w:val="20"/>
                <w:rtl/>
              </w:rPr>
              <w:t>ב</w:t>
            </w:r>
          </w:hyperlink>
          <w:hyperlink w:anchor="_qsh70q">
            <w:r w:rsidR="00844AE2">
              <w:rPr>
                <w:b/>
                <w:smallCaps/>
                <w:noProof/>
                <w:color w:val="000000"/>
                <w:sz w:val="20"/>
                <w:szCs w:val="20"/>
                <w:rtl/>
              </w:rPr>
              <w:t>1 - (</w:t>
            </w:r>
          </w:hyperlink>
          <w:hyperlink w:anchor="_qsh70q">
            <w:r w:rsidR="00844AE2">
              <w:rPr>
                <w:b/>
                <w:smallCaps/>
                <w:noProof/>
                <w:color w:val="000000"/>
                <w:sz w:val="20"/>
                <w:szCs w:val="20"/>
              </w:rPr>
              <w:t>Software</w:t>
            </w:r>
          </w:hyperlink>
          <w:hyperlink w:anchor="_qsh70q">
            <w:r w:rsidR="00844AE2">
              <w:rPr>
                <w:b/>
                <w:smallCaps/>
                <w:noProof/>
                <w:color w:val="000000"/>
                <w:sz w:val="20"/>
                <w:szCs w:val="20"/>
              </w:rPr>
              <w:t xml:space="preserve"> </w:t>
            </w:r>
          </w:hyperlink>
          <w:hyperlink w:anchor="_qsh70q">
            <w:r w:rsidR="00844AE2">
              <w:rPr>
                <w:b/>
                <w:smallCaps/>
                <w:noProof/>
                <w:color w:val="000000"/>
                <w:sz w:val="20"/>
                <w:szCs w:val="20"/>
              </w:rPr>
              <w:t>Requirements</w:t>
            </w:r>
          </w:hyperlink>
          <w:hyperlink w:anchor="_qsh70q">
            <w:r w:rsidR="00844AE2">
              <w:rPr>
                <w:b/>
                <w:smallCaps/>
                <w:noProof/>
                <w:color w:val="000000"/>
                <w:sz w:val="20"/>
                <w:szCs w:val="20"/>
              </w:rPr>
              <w:t xml:space="preserve"> </w:t>
            </w:r>
          </w:hyperlink>
          <w:hyperlink w:anchor="_qsh70q">
            <w:r w:rsidR="00844AE2">
              <w:rPr>
                <w:b/>
                <w:smallCaps/>
                <w:noProof/>
                <w:color w:val="000000"/>
                <w:sz w:val="20"/>
                <w:szCs w:val="20"/>
              </w:rPr>
              <w:t>Document</w:t>
            </w:r>
          </w:hyperlink>
          <w:hyperlink w:anchor="_qsh70q">
            <w:r w:rsidR="00844AE2">
              <w:rPr>
                <w:b/>
                <w:smallCaps/>
                <w:noProof/>
                <w:color w:val="000000"/>
                <w:sz w:val="20"/>
                <w:szCs w:val="20"/>
              </w:rPr>
              <w:t xml:space="preserve"> (</w:t>
            </w:r>
          </w:hyperlink>
          <w:hyperlink w:anchor="_qsh70q">
            <w:r w:rsidR="00844AE2">
              <w:rPr>
                <w:b/>
                <w:smallCaps/>
                <w:noProof/>
                <w:color w:val="000000"/>
                <w:sz w:val="20"/>
                <w:szCs w:val="20"/>
              </w:rPr>
              <w:t>SRD</w:t>
            </w:r>
          </w:hyperlink>
          <w:hyperlink w:anchor="_qsh70q">
            <w:r w:rsidR="00844AE2">
              <w:rPr>
                <w:b/>
                <w:smallCaps/>
                <w:noProof/>
                <w:color w:val="000000"/>
                <w:sz w:val="20"/>
                <w:szCs w:val="20"/>
                <w:rtl/>
              </w:rPr>
              <w:t xml:space="preserve">, </w:t>
            </w:r>
          </w:hyperlink>
          <w:hyperlink w:anchor="_qsh70q">
            <w:r w:rsidR="00844AE2">
              <w:rPr>
                <w:b/>
                <w:smallCaps/>
                <w:noProof/>
                <w:color w:val="000000"/>
                <w:sz w:val="20"/>
                <w:szCs w:val="20"/>
                <w:rtl/>
              </w:rPr>
              <w:t>מסמך</w:t>
            </w:r>
          </w:hyperlink>
          <w:hyperlink w:anchor="_qsh70q">
            <w:r w:rsidR="00844AE2">
              <w:rPr>
                <w:b/>
                <w:smallCaps/>
                <w:noProof/>
                <w:color w:val="000000"/>
                <w:sz w:val="20"/>
                <w:szCs w:val="20"/>
                <w:rtl/>
              </w:rPr>
              <w:t xml:space="preserve"> </w:t>
            </w:r>
          </w:hyperlink>
          <w:hyperlink w:anchor="_qsh70q">
            <w:r w:rsidR="00844AE2">
              <w:rPr>
                <w:b/>
                <w:smallCaps/>
                <w:noProof/>
                <w:color w:val="000000"/>
                <w:sz w:val="20"/>
                <w:szCs w:val="20"/>
                <w:rtl/>
              </w:rPr>
              <w:t>דרישות</w:t>
            </w:r>
          </w:hyperlink>
          <w:hyperlink w:anchor="_qsh70q">
            <w:r w:rsidR="00844AE2">
              <w:rPr>
                <w:b/>
                <w:smallCaps/>
                <w:noProof/>
                <w:color w:val="000000"/>
                <w:sz w:val="20"/>
                <w:szCs w:val="20"/>
                <w:rtl/>
              </w:rPr>
              <w:t xml:space="preserve"> </w:t>
            </w:r>
          </w:hyperlink>
          <w:hyperlink w:anchor="_qsh70q">
            <w:r w:rsidR="00844AE2">
              <w:rPr>
                <w:b/>
                <w:smallCaps/>
                <w:noProof/>
                <w:color w:val="000000"/>
                <w:sz w:val="20"/>
                <w:szCs w:val="20"/>
                <w:rtl/>
              </w:rPr>
              <w:t>למודולי</w:t>
            </w:r>
          </w:hyperlink>
          <w:hyperlink w:anchor="_qsh70q">
            <w:r w:rsidR="00844AE2">
              <w:rPr>
                <w:b/>
                <w:smallCaps/>
                <w:noProof/>
                <w:color w:val="000000"/>
                <w:sz w:val="20"/>
                <w:szCs w:val="20"/>
                <w:rtl/>
              </w:rPr>
              <w:t xml:space="preserve"> </w:t>
            </w:r>
          </w:hyperlink>
          <w:hyperlink w:anchor="_qsh70q">
            <w:r w:rsidR="00844AE2">
              <w:rPr>
                <w:b/>
                <w:smallCaps/>
                <w:noProof/>
                <w:color w:val="000000"/>
                <w:sz w:val="20"/>
                <w:szCs w:val="20"/>
                <w:rtl/>
              </w:rPr>
              <w:t>תכנה</w:t>
            </w:r>
          </w:hyperlink>
          <w:hyperlink w:anchor="_qsh70q">
            <w:r w:rsidR="00844AE2">
              <w:rPr>
                <w:b/>
                <w:smallCaps/>
                <w:noProof/>
                <w:color w:val="000000"/>
                <w:sz w:val="20"/>
                <w:szCs w:val="20"/>
                <w:rtl/>
              </w:rPr>
              <w:tab/>
              <w:t>43</w:t>
            </w:r>
          </w:hyperlink>
        </w:p>
        <w:p w14:paraId="1FD70CA4" w14:textId="4E0A992C"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3as4poj">
            <w:r w:rsidR="00844AE2">
              <w:rPr>
                <w:smallCaps/>
                <w:noProof/>
                <w:color w:val="000000"/>
                <w:sz w:val="20"/>
                <w:szCs w:val="20"/>
                <w:rtl/>
              </w:rPr>
              <w:t>הקדמה</w:t>
            </w:r>
          </w:hyperlink>
          <w:hyperlink w:anchor="_3as4poj">
            <w:r w:rsidR="00844AE2">
              <w:rPr>
                <w:smallCaps/>
                <w:noProof/>
                <w:color w:val="000000"/>
                <w:sz w:val="20"/>
                <w:szCs w:val="20"/>
                <w:rtl/>
              </w:rPr>
              <w:t>:</w:t>
            </w:r>
            <w:r w:rsidR="00844AE2">
              <w:rPr>
                <w:smallCaps/>
                <w:noProof/>
                <w:color w:val="000000"/>
                <w:sz w:val="20"/>
                <w:szCs w:val="20"/>
                <w:rtl/>
              </w:rPr>
              <w:tab/>
              <w:t>43</w:t>
            </w:r>
          </w:hyperlink>
        </w:p>
        <w:p w14:paraId="180CB8C9" w14:textId="69349563"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1pxezwc">
            <w:r w:rsidR="00844AE2">
              <w:rPr>
                <w:smallCaps/>
                <w:noProof/>
                <w:color w:val="000000"/>
                <w:sz w:val="20"/>
                <w:szCs w:val="20"/>
                <w:rtl/>
              </w:rPr>
              <w:t>דיאגרמת</w:t>
            </w:r>
          </w:hyperlink>
          <w:hyperlink w:anchor="_1pxezwc">
            <w:r w:rsidR="00844AE2">
              <w:rPr>
                <w:smallCaps/>
                <w:noProof/>
                <w:color w:val="000000"/>
                <w:sz w:val="20"/>
                <w:szCs w:val="20"/>
                <w:rtl/>
              </w:rPr>
              <w:t xml:space="preserve"> </w:t>
            </w:r>
          </w:hyperlink>
          <w:hyperlink w:anchor="_1pxezwc">
            <w:r w:rsidR="00844AE2">
              <w:rPr>
                <w:smallCaps/>
                <w:noProof/>
                <w:color w:val="000000"/>
                <w:sz w:val="20"/>
                <w:szCs w:val="20"/>
                <w:rtl/>
              </w:rPr>
              <w:t>מחלקה</w:t>
            </w:r>
          </w:hyperlink>
          <w:hyperlink w:anchor="_1pxezwc">
            <w:r w:rsidR="00844AE2">
              <w:rPr>
                <w:smallCaps/>
                <w:noProof/>
                <w:color w:val="000000"/>
                <w:sz w:val="20"/>
                <w:szCs w:val="20"/>
                <w:rtl/>
              </w:rPr>
              <w:t>:</w:t>
            </w:r>
            <w:r w:rsidR="00844AE2">
              <w:rPr>
                <w:smallCaps/>
                <w:noProof/>
                <w:color w:val="000000"/>
                <w:sz w:val="20"/>
                <w:szCs w:val="20"/>
                <w:rtl/>
              </w:rPr>
              <w:tab/>
              <w:t>44</w:t>
            </w:r>
          </w:hyperlink>
        </w:p>
        <w:p w14:paraId="3B19BC41" w14:textId="2C244AF8" w:rsidR="00DE6F7D" w:rsidRDefault="00284A22" w:rsidP="005A45E4">
          <w:pPr>
            <w:pBdr>
              <w:top w:val="nil"/>
              <w:left w:val="nil"/>
              <w:bottom w:val="nil"/>
              <w:right w:val="nil"/>
              <w:between w:val="nil"/>
            </w:pBdr>
            <w:tabs>
              <w:tab w:val="right" w:pos="8296"/>
            </w:tabs>
            <w:spacing w:after="0"/>
            <w:ind w:left="220"/>
            <w:rPr>
              <w:noProof/>
              <w:color w:val="000000"/>
              <w:sz w:val="22"/>
              <w:szCs w:val="22"/>
            </w:rPr>
          </w:pPr>
          <w:hyperlink w:anchor="_49x2ik5">
            <w:r w:rsidR="00844AE2">
              <w:rPr>
                <w:smallCaps/>
                <w:noProof/>
                <w:color w:val="000000"/>
                <w:sz w:val="20"/>
                <w:szCs w:val="20"/>
                <w:rtl/>
              </w:rPr>
              <w:t>זחלן</w:t>
            </w:r>
          </w:hyperlink>
          <w:hyperlink w:anchor="_49x2ik5">
            <w:r w:rsidR="00844AE2">
              <w:rPr>
                <w:smallCaps/>
                <w:noProof/>
                <w:color w:val="000000"/>
                <w:sz w:val="20"/>
                <w:szCs w:val="20"/>
                <w:rtl/>
              </w:rPr>
              <w:t>:</w:t>
            </w:r>
            <w:r w:rsidR="00844AE2">
              <w:rPr>
                <w:smallCaps/>
                <w:noProof/>
                <w:color w:val="000000"/>
                <w:sz w:val="20"/>
                <w:szCs w:val="20"/>
                <w:rtl/>
              </w:rPr>
              <w:tab/>
              <w:t>44</w:t>
            </w:r>
          </w:hyperlink>
        </w:p>
        <w:p w14:paraId="6557DD28" w14:textId="77777777" w:rsidR="00DE6F7D" w:rsidRDefault="00844AE2" w:rsidP="005A45E4">
          <w:pPr>
            <w:tabs>
              <w:tab w:val="right" w:pos="8306"/>
            </w:tabs>
          </w:pPr>
          <w:r>
            <w:fldChar w:fldCharType="end"/>
          </w:r>
        </w:p>
      </w:sdtContent>
    </w:sdt>
    <w:p w14:paraId="76CC35AC" w14:textId="77777777" w:rsidR="00DE6F7D" w:rsidRDefault="00844AE2">
      <w:pPr>
        <w:tabs>
          <w:tab w:val="right" w:pos="8306"/>
        </w:tabs>
      </w:pPr>
      <w:r>
        <w:br w:type="page"/>
      </w:r>
    </w:p>
    <w:p w14:paraId="13340824" w14:textId="77777777" w:rsidR="00DE6F7D" w:rsidRDefault="00844AE2">
      <w:pPr>
        <w:numPr>
          <w:ilvl w:val="0"/>
          <w:numId w:val="19"/>
        </w:numPr>
        <w:pBdr>
          <w:top w:val="nil"/>
          <w:left w:val="nil"/>
          <w:bottom w:val="nil"/>
          <w:right w:val="nil"/>
          <w:between w:val="nil"/>
        </w:pBdr>
        <w:rPr>
          <w:b/>
          <w:color w:val="0000FF"/>
        </w:rPr>
      </w:pPr>
      <w:bookmarkStart w:id="4" w:name="_2et92p0" w:colFirst="0" w:colLast="0"/>
      <w:bookmarkEnd w:id="4"/>
      <w:r>
        <w:rPr>
          <w:b/>
          <w:color w:val="0000FF"/>
          <w:sz w:val="28"/>
          <w:szCs w:val="28"/>
          <w:rtl/>
        </w:rPr>
        <w:lastRenderedPageBreak/>
        <w:t>תקציר:</w:t>
      </w:r>
    </w:p>
    <w:p w14:paraId="4E28FBE8" w14:textId="77777777" w:rsidR="00DE6F7D" w:rsidRDefault="00844AE2">
      <w:pPr>
        <w:spacing w:line="240" w:lineRule="auto"/>
        <w:jc w:val="both"/>
      </w:pPr>
      <w:r>
        <w:rPr>
          <w:rtl/>
        </w:rPr>
        <w:t>מסחר בשוק ההון הינו מסחר בעל נפח מסחר גבוהה היכול להגיע ל- 237 מיליארד דולר בשנה ואף יותר, במהלך סקירת הספרות נפגשנו עם מקורות מידע רבים אשר מציגים תנודתיות במסחר בסכומים דומים, בהתאם למדינה ולבורסה שבה נסחרים, כך שבבחירתנו בארה"ב בחרנו בבורסה התואמת מסחר סביב ל-237 מליארד דולר נכון ל-2021. מסחר מורכב ע"י סוחרים החל מהאדם הממוצע עד לסוחרים מתקדמים, חברות ביטוח, בנקים ותאגידים גדולים. סוחרים ללא עזרה של מערכת אוטומטית מתקשים לעקוב אחרי מספר רב של מניות, תזמון מכירה וקניה, ניתוק רגשות ופחדים מהתנהגות השוק. עם זאת המסחר  האוטומטי מתבסס על אלגוריתמים שונים, מגוונים הנותנים מענה לבעיות הנ"ל ונותנים חיזוי המשפרים את ההצלחה בהשקעה במספר מניות רב.</w:t>
      </w:r>
    </w:p>
    <w:p w14:paraId="1554E147" w14:textId="77777777" w:rsidR="00DE6F7D" w:rsidRDefault="00844AE2">
      <w:r>
        <w:rPr>
          <w:rtl/>
        </w:rPr>
        <w:t>מטרת המערכת היא לייצר מערכת אוטומטית המבוססת על למידת מכונה, אשר תבצע שימוש וסחר בניירות ערך בשוק ההון. זאת תוך ניתוח מודלים פיננסיים, ניהול סיכונים וניתוח הודעות מתפרצות רלוונטיות ממקורות מידע ברשת ומדיה חברתית, כאשר שאיפת המערכת לייצר תשואה חיובית בשוק ההון, תוך מתן דגש על אוטומציה וחיסכון בזמן.</w:t>
      </w:r>
    </w:p>
    <w:p w14:paraId="74532D24" w14:textId="77777777" w:rsidR="00DE6F7D" w:rsidRDefault="00844AE2">
      <w:r>
        <w:rPr>
          <w:rtl/>
        </w:rPr>
        <w:t>היעדים הם:</w:t>
      </w:r>
    </w:p>
    <w:p w14:paraId="35F7C1CE" w14:textId="77777777" w:rsidR="00DE6F7D" w:rsidRDefault="00844AE2">
      <w:pPr>
        <w:rPr>
          <w:color w:val="000000"/>
        </w:rPr>
      </w:pPr>
      <w:r>
        <w:rPr>
          <w:color w:val="000000"/>
          <w:rtl/>
        </w:rPr>
        <w:t xml:space="preserve">איסוף נתונים - בקשת מידע וריכוזו, מאתרי מדיה כגון </w:t>
      </w:r>
      <w:r>
        <w:rPr>
          <w:color w:val="000000"/>
        </w:rPr>
        <w:t>yahoo finance gurofucus</w:t>
      </w:r>
      <w:r>
        <w:rPr>
          <w:color w:val="000000"/>
          <w:rtl/>
        </w:rPr>
        <w:t xml:space="preserve"> ומשוק המניות האמריקאי לאורך 20 השנים האחרונות. </w:t>
      </w:r>
    </w:p>
    <w:p w14:paraId="7CD2BBE5" w14:textId="77777777" w:rsidR="00DE6F7D" w:rsidRDefault="00844AE2">
      <w:pPr>
        <w:numPr>
          <w:ilvl w:val="1"/>
          <w:numId w:val="15"/>
        </w:numPr>
        <w:pBdr>
          <w:top w:val="nil"/>
          <w:left w:val="nil"/>
          <w:bottom w:val="nil"/>
          <w:right w:val="nil"/>
          <w:between w:val="nil"/>
        </w:pBdr>
        <w:spacing w:after="0" w:line="240" w:lineRule="auto"/>
        <w:rPr>
          <w:color w:val="000000"/>
        </w:rPr>
      </w:pPr>
      <w:r>
        <w:rPr>
          <w:color w:val="000000"/>
          <w:rtl/>
        </w:rPr>
        <w:t>עיבוד מידע ראשוני – המרת המידע מטקסטים למאפיינים נומריים המשקפים את הערך הסנטימינטלי של המידע.</w:t>
      </w:r>
    </w:p>
    <w:p w14:paraId="3B7F4C02" w14:textId="77777777" w:rsidR="00DE6F7D" w:rsidRDefault="00844AE2">
      <w:pPr>
        <w:numPr>
          <w:ilvl w:val="1"/>
          <w:numId w:val="15"/>
        </w:numPr>
        <w:pBdr>
          <w:top w:val="nil"/>
          <w:left w:val="nil"/>
          <w:bottom w:val="nil"/>
          <w:right w:val="nil"/>
          <w:between w:val="nil"/>
        </w:pBdr>
        <w:spacing w:after="0" w:line="240" w:lineRule="auto"/>
        <w:rPr>
          <w:color w:val="000000"/>
        </w:rPr>
      </w:pPr>
      <w:r>
        <w:rPr>
          <w:color w:val="000000"/>
          <w:rtl/>
        </w:rPr>
        <w:t>לימוד מודל באמצעות למידת מכונה - ייצור מודל על בסיס המידע שנאסף תוך שימוש ברשת נוירונים ומערכת לזמן קצר/ארוך, לטובת חיזוי ערך הסגירה עבור מניה ביום הבא.</w:t>
      </w:r>
    </w:p>
    <w:p w14:paraId="1D93C078" w14:textId="77777777" w:rsidR="00DE6F7D" w:rsidRDefault="00844AE2">
      <w:pPr>
        <w:numPr>
          <w:ilvl w:val="1"/>
          <w:numId w:val="15"/>
        </w:numPr>
        <w:pBdr>
          <w:top w:val="nil"/>
          <w:left w:val="nil"/>
          <w:bottom w:val="nil"/>
          <w:right w:val="nil"/>
          <w:between w:val="nil"/>
        </w:pBdr>
        <w:spacing w:after="0" w:line="240" w:lineRule="auto"/>
        <w:rPr>
          <w:color w:val="000000"/>
        </w:rPr>
      </w:pPr>
      <w:r>
        <w:rPr>
          <w:color w:val="000000"/>
          <w:rtl/>
        </w:rPr>
        <w:t>דירוג מניות - הערכת ניירות ערך ליום המסחר הבא לפי פרמטרים סטטסטיים (נתוני מסחר בורסה) ודינמיים (ניתוח טקסטים במדיה חברתית).</w:t>
      </w:r>
    </w:p>
    <w:p w14:paraId="484B89F8" w14:textId="77777777" w:rsidR="00DE6F7D" w:rsidRDefault="00844AE2">
      <w:pPr>
        <w:numPr>
          <w:ilvl w:val="1"/>
          <w:numId w:val="15"/>
        </w:numPr>
        <w:pBdr>
          <w:top w:val="nil"/>
          <w:left w:val="nil"/>
          <w:bottom w:val="nil"/>
          <w:right w:val="nil"/>
          <w:between w:val="nil"/>
        </w:pBdr>
        <w:spacing w:after="0" w:line="240" w:lineRule="auto"/>
        <w:rPr>
          <w:color w:val="000000"/>
        </w:rPr>
      </w:pPr>
      <w:r>
        <w:rPr>
          <w:color w:val="000000"/>
          <w:rtl/>
        </w:rPr>
        <w:t>ניהול מסחר - פיתוח תהליך פקודות מסחר יומיות בבורסה.</w:t>
      </w:r>
    </w:p>
    <w:p w14:paraId="14F8C8C9" w14:textId="77777777" w:rsidR="00DE6F7D" w:rsidRDefault="00844AE2">
      <w:pPr>
        <w:numPr>
          <w:ilvl w:val="1"/>
          <w:numId w:val="15"/>
        </w:numPr>
        <w:pBdr>
          <w:top w:val="nil"/>
          <w:left w:val="nil"/>
          <w:bottom w:val="nil"/>
          <w:right w:val="nil"/>
          <w:between w:val="nil"/>
        </w:pBdr>
        <w:spacing w:after="0" w:line="240" w:lineRule="auto"/>
        <w:rPr>
          <w:color w:val="000000"/>
        </w:rPr>
      </w:pPr>
      <w:r>
        <w:rPr>
          <w:color w:val="000000"/>
          <w:rtl/>
        </w:rPr>
        <w:t>ניהול סיכוני תיק - בניית מודל מתאים ליישום תהליך ניהול סיכונים.</w:t>
      </w:r>
    </w:p>
    <w:p w14:paraId="273B8AC2" w14:textId="77777777" w:rsidR="00DE6F7D" w:rsidRDefault="00844AE2">
      <w:pPr>
        <w:numPr>
          <w:ilvl w:val="1"/>
          <w:numId w:val="15"/>
        </w:numPr>
        <w:pBdr>
          <w:top w:val="nil"/>
          <w:left w:val="nil"/>
          <w:bottom w:val="nil"/>
          <w:right w:val="nil"/>
          <w:between w:val="nil"/>
        </w:pBdr>
        <w:spacing w:line="240" w:lineRule="auto"/>
        <w:rPr>
          <w:color w:val="000000"/>
        </w:rPr>
      </w:pPr>
      <w:r>
        <w:rPr>
          <w:color w:val="000000"/>
          <w:rtl/>
        </w:rPr>
        <w:t>הצגה - בניית ממשק משתמש להגדרת והפעלת המערכת.</w:t>
      </w:r>
    </w:p>
    <w:p w14:paraId="3246EFBF" w14:textId="77777777" w:rsidR="00DE6F7D" w:rsidRDefault="00844AE2">
      <w:pPr>
        <w:spacing w:line="240" w:lineRule="auto"/>
      </w:pPr>
      <w:r>
        <w:t xml:space="preserve"> </w:t>
      </w:r>
      <w:commentRangeStart w:id="5"/>
      <w:ins w:id="6" w:author="Amit Stekel" w:date="2021-02-13T00:47:00Z">
        <w:r>
          <w:rPr>
            <w:rtl/>
          </w:rPr>
          <w:t>צריך לעדכן את היעדים... יש צורך למקד אותם כדי שתוכלו לעמוד בהם.</w:t>
        </w:r>
      </w:ins>
      <w:commentRangeEnd w:id="5"/>
      <w:r>
        <w:commentReference w:id="5"/>
      </w:r>
    </w:p>
    <w:p w14:paraId="66683FDC" w14:textId="77777777" w:rsidR="00DE6F7D" w:rsidRDefault="00844AE2">
      <w:pPr>
        <w:spacing w:line="240" w:lineRule="auto"/>
      </w:pPr>
      <w:r>
        <w:rPr>
          <w:rtl/>
        </w:rPr>
        <w:t>תכנון סביבת העבודה שנבחרה היא .</w:t>
      </w:r>
      <w:r>
        <w:t>NET</w:t>
      </w:r>
      <w:r>
        <w:rPr>
          <w:rtl/>
        </w:rPr>
        <w:t xml:space="preserve"> כאשר ה</w:t>
      </w:r>
      <w:r>
        <w:t>IDE</w:t>
      </w:r>
      <w:r>
        <w:rPr>
          <w:rtl/>
        </w:rPr>
        <w:t xml:space="preserve"> שנבחר הוא  </w:t>
      </w:r>
      <w:r>
        <w:t>Visual Studio</w:t>
      </w:r>
      <w:r>
        <w:rPr>
          <w:rtl/>
        </w:rPr>
        <w:t xml:space="preserve">. בחרנו בסביבה זו בעיקר בגלל נוחות, ניסיון עבר, תמיכה במספר שפות וקהילה רחבה. שפות הפיתוח שנבחרה היא </w:t>
      </w:r>
      <w:r>
        <w:t>Python</w:t>
      </w:r>
      <w:r>
        <w:rPr>
          <w:rtl/>
        </w:rPr>
        <w:t xml:space="preserve"> ו</w:t>
      </w:r>
      <w:r>
        <w:t>C</w:t>
      </w:r>
      <w:r>
        <w:rPr>
          <w:rtl/>
        </w:rPr>
        <w:t xml:space="preserve">#,  כאשר </w:t>
      </w:r>
      <w:r>
        <w:t>Python</w:t>
      </w:r>
      <w:r>
        <w:rPr>
          <w:rtl/>
        </w:rPr>
        <w:t xml:space="preserve">  היא השפה הנפוצה ביותר להבאת נתונים, בניית מודלים. בנוסף קיים המון מידע וניסיון צבור ברחבי הרשת כאשר העלות היא חינם.</w:t>
      </w:r>
    </w:p>
    <w:p w14:paraId="4866D415" w14:textId="77777777" w:rsidR="00DE6F7D" w:rsidRDefault="00844AE2">
      <w:pPr>
        <w:spacing w:line="240" w:lineRule="auto"/>
      </w:pPr>
      <w:r>
        <w:rPr>
          <w:rtl/>
        </w:rPr>
        <w:t>במערכת המתוכננת בצד ה</w:t>
      </w:r>
      <w:r>
        <w:t>Client</w:t>
      </w:r>
      <w:r>
        <w:rPr>
          <w:rtl/>
        </w:rPr>
        <w:t xml:space="preserve">  נבחרה פלטפורמת </w:t>
      </w:r>
      <w:r>
        <w:t>Angular</w:t>
      </w:r>
      <w:r>
        <w:rPr>
          <w:rtl/>
        </w:rPr>
        <w:t xml:space="preserve"> של </w:t>
      </w:r>
      <w:r>
        <w:t>Google</w:t>
      </w:r>
      <w:r>
        <w:rPr>
          <w:rtl/>
        </w:rPr>
        <w:t xml:space="preserve"> הפופולרית בעולם ה</w:t>
      </w:r>
      <w:r>
        <w:t>Web</w:t>
      </w:r>
      <w:r>
        <w:rPr>
          <w:rtl/>
        </w:rPr>
        <w:t xml:space="preserve"> עם סביבת העבודה </w:t>
      </w:r>
      <w:r>
        <w:t>Visual Studio</w:t>
      </w:r>
      <w:r>
        <w:rPr>
          <w:rtl/>
        </w:rPr>
        <w:t xml:space="preserve"> שהוזכרה למעלה. בצד ה</w:t>
      </w:r>
      <w:r>
        <w:t>Server</w:t>
      </w:r>
      <w:r>
        <w:rPr>
          <w:rtl/>
        </w:rPr>
        <w:t xml:space="preserve"> השימוש יהיה בסביבת </w:t>
      </w:r>
      <w:r>
        <w:t>Net Framework</w:t>
      </w:r>
      <w:r>
        <w:rPr>
          <w:rtl/>
        </w:rPr>
        <w:t xml:space="preserve"> של </w:t>
      </w:r>
      <w:r>
        <w:t>Microsoft</w:t>
      </w:r>
      <w:r>
        <w:rPr>
          <w:rtl/>
        </w:rPr>
        <w:t xml:space="preserve">, ובעזרת </w:t>
      </w:r>
      <w:r>
        <w:t>API</w:t>
      </w:r>
      <w:r>
        <w:rPr>
          <w:rtl/>
        </w:rPr>
        <w:t xml:space="preserve"> תהיה משיכת המידע מהבורסה ורשתות חברתיות. </w:t>
      </w:r>
    </w:p>
    <w:p w14:paraId="2BE2F874" w14:textId="77777777" w:rsidR="00DE6F7D" w:rsidRDefault="00844AE2">
      <w:pPr>
        <w:spacing w:line="240" w:lineRule="auto"/>
      </w:pPr>
      <w:r>
        <w:rPr>
          <w:rtl/>
        </w:rPr>
        <w:t xml:space="preserve">תכנון כריית המידע תבוצע ע"י שפת </w:t>
      </w:r>
      <w:r>
        <w:t>Python</w:t>
      </w:r>
      <w:r>
        <w:rPr>
          <w:rtl/>
        </w:rPr>
        <w:t xml:space="preserve">, ובעזרת ספריות כמו </w:t>
      </w:r>
      <w:r>
        <w:t>selenium, nltk, keras, scikit--learn</w:t>
      </w:r>
      <w:r>
        <w:rPr>
          <w:rtl/>
        </w:rPr>
        <w:t xml:space="preserve"> </w:t>
      </w:r>
    </w:p>
    <w:p w14:paraId="3D625747" w14:textId="77777777" w:rsidR="00DE6F7D" w:rsidRDefault="00844AE2">
      <w:pPr>
        <w:spacing w:line="240" w:lineRule="auto"/>
        <w:jc w:val="both"/>
        <w:rPr>
          <w:b/>
          <w:sz w:val="28"/>
          <w:szCs w:val="28"/>
        </w:rPr>
      </w:pPr>
      <w:r>
        <w:rPr>
          <w:b/>
        </w:rPr>
        <w:t xml:space="preserve"> </w:t>
      </w:r>
    </w:p>
    <w:p w14:paraId="00BB102B" w14:textId="77777777" w:rsidR="00DE6F7D" w:rsidRDefault="00844AE2">
      <w:r>
        <w:br w:type="page"/>
      </w:r>
    </w:p>
    <w:p w14:paraId="2367FF24" w14:textId="77777777" w:rsidR="00DE6F7D" w:rsidRDefault="00844AE2">
      <w:pPr>
        <w:pBdr>
          <w:top w:val="nil"/>
          <w:left w:val="nil"/>
          <w:bottom w:val="nil"/>
          <w:right w:val="nil"/>
          <w:between w:val="nil"/>
        </w:pBdr>
        <w:rPr>
          <w:b/>
          <w:color w:val="000000"/>
          <w:sz w:val="22"/>
          <w:szCs w:val="22"/>
        </w:rPr>
      </w:pPr>
      <w:bookmarkStart w:id="7" w:name="_tyjcwt" w:colFirst="0" w:colLast="0"/>
      <w:bookmarkEnd w:id="7"/>
      <w:r>
        <w:rPr>
          <w:b/>
          <w:color w:val="000000"/>
          <w:rtl/>
        </w:rPr>
        <w:lastRenderedPageBreak/>
        <w:t>מטרות הפרוייקט :</w:t>
      </w:r>
    </w:p>
    <w:p w14:paraId="67B3C06C" w14:textId="77777777" w:rsidR="00DE6F7D" w:rsidRDefault="00844AE2">
      <w:pPr>
        <w:pBdr>
          <w:top w:val="nil"/>
          <w:left w:val="nil"/>
          <w:bottom w:val="nil"/>
          <w:right w:val="nil"/>
          <w:between w:val="nil"/>
        </w:pBdr>
        <w:spacing w:after="0" w:line="240" w:lineRule="auto"/>
        <w:rPr>
          <w:color w:val="000000"/>
        </w:rPr>
      </w:pPr>
      <w:bookmarkStart w:id="8" w:name="_3dy6vkm" w:colFirst="0" w:colLast="0"/>
      <w:bookmarkEnd w:id="8"/>
      <w:r>
        <w:rPr>
          <w:b/>
          <w:color w:val="000000"/>
          <w:rtl/>
        </w:rPr>
        <w:t>מטרות:</w:t>
      </w:r>
      <w:r>
        <w:rPr>
          <w:color w:val="000000"/>
          <w:rtl/>
        </w:rPr>
        <w:br/>
        <w:t xml:space="preserve">יצירת מערכת אוטומטית ￼המבוססת על למידת מכונה, אשר תבצע שימוש וסחר בניירות ערך בשוק ההון. זאת תוך ניתוח מודלים פיננסיים, ניהול סיכונים וניתוח הודעות מתפרצות רלוונטיות ממקורות מידע ברשת ומדיה חברתית, כאשר שאיפת המערכת לייצר תשואה חיובית בשוק ההון, תוך מתן דגש על אוטומציה וחיסכון בזמן. </w:t>
      </w:r>
    </w:p>
    <w:p w14:paraId="75E9EB5A" w14:textId="77777777" w:rsidR="00DE6F7D" w:rsidRDefault="00844AE2">
      <w:pPr>
        <w:pBdr>
          <w:top w:val="nil"/>
          <w:left w:val="nil"/>
          <w:bottom w:val="nil"/>
          <w:right w:val="nil"/>
          <w:between w:val="nil"/>
        </w:pBdr>
        <w:rPr>
          <w:b/>
          <w:color w:val="000000"/>
        </w:rPr>
      </w:pPr>
      <w:bookmarkStart w:id="9" w:name="_1t3h5sf" w:colFirst="0" w:colLast="0"/>
      <w:bookmarkEnd w:id="9"/>
      <w:r>
        <w:rPr>
          <w:b/>
          <w:color w:val="000000"/>
          <w:rtl/>
        </w:rPr>
        <w:t>מטרות הפרוייקט :</w:t>
      </w:r>
      <w:r>
        <w:rPr>
          <w:b/>
          <w:color w:val="000000"/>
          <w:rtl/>
        </w:rPr>
        <w:br/>
        <w:t>יעדים:</w:t>
      </w:r>
    </w:p>
    <w:p w14:paraId="29F6C472" w14:textId="77777777" w:rsidR="00DE6F7D" w:rsidRDefault="00844AE2">
      <w:pPr>
        <w:numPr>
          <w:ilvl w:val="1"/>
          <w:numId w:val="18"/>
        </w:numPr>
        <w:spacing w:after="0" w:line="240" w:lineRule="auto"/>
        <w:rPr>
          <w:color w:val="000000"/>
        </w:rPr>
      </w:pPr>
      <w:r>
        <w:rPr>
          <w:color w:val="000000"/>
          <w:rtl/>
        </w:rPr>
        <w:t xml:space="preserve">איסוף נתונים - בקשת מידע וריכוזו, מאתרי מדיה כגון </w:t>
      </w:r>
      <w:r>
        <w:rPr>
          <w:color w:val="000000"/>
        </w:rPr>
        <w:t>yahoo finance gurofucus</w:t>
      </w:r>
      <w:r>
        <w:rPr>
          <w:color w:val="000000"/>
          <w:rtl/>
        </w:rPr>
        <w:t xml:space="preserve"> ומשוק המניות האמריקאי לאורך 20 השנים האחרונות. </w:t>
      </w:r>
    </w:p>
    <w:p w14:paraId="7ADB20DA" w14:textId="77777777" w:rsidR="00DE6F7D" w:rsidRDefault="00844AE2">
      <w:pPr>
        <w:numPr>
          <w:ilvl w:val="1"/>
          <w:numId w:val="18"/>
        </w:numPr>
        <w:pBdr>
          <w:top w:val="nil"/>
          <w:left w:val="nil"/>
          <w:bottom w:val="nil"/>
          <w:right w:val="nil"/>
          <w:between w:val="nil"/>
        </w:pBdr>
        <w:spacing w:after="0" w:line="240" w:lineRule="auto"/>
        <w:rPr>
          <w:color w:val="000000"/>
        </w:rPr>
      </w:pPr>
      <w:r>
        <w:rPr>
          <w:color w:val="000000"/>
          <w:rtl/>
        </w:rPr>
        <w:t>עיבוד מידע ראשוני – המרת המידע מטקסטים למאפיינים נומריים המשקפים את הערך הסנטימינטלי של המידע.</w:t>
      </w:r>
    </w:p>
    <w:p w14:paraId="43884A6C" w14:textId="77777777" w:rsidR="00DE6F7D" w:rsidRDefault="00844AE2">
      <w:pPr>
        <w:numPr>
          <w:ilvl w:val="1"/>
          <w:numId w:val="18"/>
        </w:numPr>
        <w:pBdr>
          <w:top w:val="nil"/>
          <w:left w:val="nil"/>
          <w:bottom w:val="nil"/>
          <w:right w:val="nil"/>
          <w:between w:val="nil"/>
        </w:pBdr>
        <w:spacing w:after="0" w:line="240" w:lineRule="auto"/>
        <w:rPr>
          <w:color w:val="000000"/>
        </w:rPr>
      </w:pPr>
      <w:r>
        <w:rPr>
          <w:color w:val="000000"/>
          <w:rtl/>
        </w:rPr>
        <w:t>לימוד מודל באמצעות למידת מכונה - ייצור מודל על בסיס המידע שנאסף תוך שימוש ברשת נוירונים ומערכת לזמן קצר/ארוך, לטובת חיזוי ערך הסגירה עבור מניה ביום הבא.</w:t>
      </w:r>
    </w:p>
    <w:p w14:paraId="5E9BFB8E" w14:textId="77777777" w:rsidR="00DE6F7D" w:rsidRDefault="00844AE2">
      <w:pPr>
        <w:numPr>
          <w:ilvl w:val="1"/>
          <w:numId w:val="18"/>
        </w:numPr>
        <w:pBdr>
          <w:top w:val="nil"/>
          <w:left w:val="nil"/>
          <w:bottom w:val="nil"/>
          <w:right w:val="nil"/>
          <w:between w:val="nil"/>
        </w:pBdr>
        <w:spacing w:after="0" w:line="240" w:lineRule="auto"/>
        <w:rPr>
          <w:color w:val="000000"/>
        </w:rPr>
      </w:pPr>
      <w:r>
        <w:rPr>
          <w:color w:val="000000"/>
          <w:rtl/>
        </w:rPr>
        <w:t>דירוג מניות - הערכת ניירות ערך ליום המסחר הבא לפי פרמטרים סטטסטיים (נתוני מסחר בורסה) ודינמיים (ניתוח טקסטים במדיה חברתית).</w:t>
      </w:r>
    </w:p>
    <w:p w14:paraId="210E6D20" w14:textId="77777777" w:rsidR="00DE6F7D" w:rsidRDefault="00844AE2">
      <w:pPr>
        <w:numPr>
          <w:ilvl w:val="1"/>
          <w:numId w:val="18"/>
        </w:numPr>
        <w:pBdr>
          <w:top w:val="nil"/>
          <w:left w:val="nil"/>
          <w:bottom w:val="nil"/>
          <w:right w:val="nil"/>
          <w:between w:val="nil"/>
        </w:pBdr>
        <w:spacing w:after="0" w:line="240" w:lineRule="auto"/>
        <w:rPr>
          <w:color w:val="000000"/>
        </w:rPr>
      </w:pPr>
      <w:r>
        <w:rPr>
          <w:color w:val="000000"/>
          <w:rtl/>
        </w:rPr>
        <w:t>ניהול מסחר - פיתוח תהליך פקודות מסחר יומיות בבורסה.</w:t>
      </w:r>
    </w:p>
    <w:p w14:paraId="417D25BD" w14:textId="77777777" w:rsidR="00DE6F7D" w:rsidRDefault="00844AE2">
      <w:pPr>
        <w:numPr>
          <w:ilvl w:val="1"/>
          <w:numId w:val="18"/>
        </w:numPr>
        <w:pBdr>
          <w:top w:val="nil"/>
          <w:left w:val="nil"/>
          <w:bottom w:val="nil"/>
          <w:right w:val="nil"/>
          <w:between w:val="nil"/>
        </w:pBdr>
        <w:spacing w:after="0" w:line="240" w:lineRule="auto"/>
        <w:rPr>
          <w:color w:val="000000"/>
        </w:rPr>
      </w:pPr>
      <w:r>
        <w:rPr>
          <w:color w:val="000000"/>
          <w:rtl/>
        </w:rPr>
        <w:t>ניהול סיכוני תיק - בניית מודל מתאים ליישום תהליך ניהול סיכונים.</w:t>
      </w:r>
    </w:p>
    <w:p w14:paraId="791D9794" w14:textId="77777777" w:rsidR="00DE6F7D" w:rsidRDefault="00844AE2">
      <w:pPr>
        <w:numPr>
          <w:ilvl w:val="1"/>
          <w:numId w:val="18"/>
        </w:numPr>
        <w:pBdr>
          <w:top w:val="nil"/>
          <w:left w:val="nil"/>
          <w:bottom w:val="nil"/>
          <w:right w:val="nil"/>
          <w:between w:val="nil"/>
        </w:pBdr>
        <w:spacing w:line="240" w:lineRule="auto"/>
        <w:rPr>
          <w:color w:val="000000"/>
        </w:rPr>
      </w:pPr>
      <w:r>
        <w:rPr>
          <w:color w:val="000000"/>
          <w:rtl/>
        </w:rPr>
        <w:t>הצגה - בניית ממשק משתמש להגדרת והפעלת המערכת.</w:t>
      </w:r>
    </w:p>
    <w:p w14:paraId="7F4CF363" w14:textId="77777777" w:rsidR="00DE6F7D" w:rsidRDefault="00DE6F7D">
      <w:pPr>
        <w:spacing w:after="0" w:line="240" w:lineRule="auto"/>
        <w:ind w:left="720"/>
      </w:pPr>
    </w:p>
    <w:p w14:paraId="46220916" w14:textId="77777777" w:rsidR="00DE6F7D" w:rsidRDefault="00844AE2">
      <w:pPr>
        <w:numPr>
          <w:ilvl w:val="0"/>
          <w:numId w:val="18"/>
        </w:numPr>
        <w:spacing w:after="0" w:line="240" w:lineRule="auto"/>
      </w:pPr>
      <w:bookmarkStart w:id="10" w:name="_4d34og8" w:colFirst="0" w:colLast="0"/>
      <w:bookmarkEnd w:id="10"/>
      <w:r>
        <w:rPr>
          <w:b/>
          <w:color w:val="0000FF"/>
          <w:rtl/>
        </w:rPr>
        <w:t>מדדים</w:t>
      </w:r>
      <w:r>
        <w:t>:</w:t>
      </w:r>
    </w:p>
    <w:p w14:paraId="22C36F08" w14:textId="77777777" w:rsidR="00DE6F7D" w:rsidRDefault="00844AE2">
      <w:pPr>
        <w:numPr>
          <w:ilvl w:val="1"/>
          <w:numId w:val="18"/>
        </w:numPr>
        <w:spacing w:after="0" w:line="240" w:lineRule="auto"/>
      </w:pPr>
      <w:r>
        <w:rPr>
          <w:rtl/>
        </w:rPr>
        <w:t>איסוף נתונים - איסוף נתונים טקסטואליים מ-2 מקורות מידע לפחות, ועיבוד של 20 טקסטים כלכליים חדשים(או ידיעות חדשותיות) לפחות בכל יום.</w:t>
      </w:r>
    </w:p>
    <w:p w14:paraId="3E8737CF" w14:textId="77777777" w:rsidR="00DE6F7D" w:rsidRDefault="00844AE2">
      <w:pPr>
        <w:numPr>
          <w:ilvl w:val="1"/>
          <w:numId w:val="18"/>
        </w:numPr>
        <w:spacing w:after="0" w:line="240" w:lineRule="auto"/>
      </w:pPr>
      <w:r>
        <w:rPr>
          <w:rtl/>
        </w:rPr>
        <w:t xml:space="preserve">עיבוד מידע ראשוני – בדיקת המודל אל מול </w:t>
      </w:r>
      <w:r>
        <w:t>label</w:t>
      </w:r>
      <w:r>
        <w:rPr>
          <w:rtl/>
        </w:rPr>
        <w:t xml:space="preserve"> אנושי של המידע והצלחה בחיזוי ברמה של יותר מ60%</w:t>
      </w:r>
    </w:p>
    <w:p w14:paraId="6474D8FD" w14:textId="77777777" w:rsidR="00DE6F7D" w:rsidRDefault="00844AE2">
      <w:pPr>
        <w:numPr>
          <w:ilvl w:val="1"/>
          <w:numId w:val="18"/>
        </w:numPr>
        <w:spacing w:after="0" w:line="240" w:lineRule="auto"/>
      </w:pPr>
      <w:r>
        <w:rPr>
          <w:rtl/>
        </w:rPr>
        <w:t>לימוד מודל באמצעות  למידת מכונה או למידה עמוקה- צפי לאחוז  הצלחה גבוה בשלב ה-</w:t>
      </w:r>
      <w:r>
        <w:t>validation</w:t>
      </w:r>
      <w:r>
        <w:rPr>
          <w:rtl/>
        </w:rPr>
        <w:t>.</w:t>
      </w:r>
    </w:p>
    <w:p w14:paraId="71B5451D" w14:textId="77777777" w:rsidR="00DE6F7D" w:rsidRDefault="00844AE2">
      <w:pPr>
        <w:numPr>
          <w:ilvl w:val="1"/>
          <w:numId w:val="18"/>
        </w:numPr>
        <w:spacing w:after="0" w:line="240" w:lineRule="auto"/>
      </w:pPr>
      <w:r>
        <w:rPr>
          <w:rtl/>
        </w:rPr>
        <w:t>דירוג מניות - ניהול רשימה של 10 המניות המומלצת למשתמש ברמה יומית.</w:t>
      </w:r>
    </w:p>
    <w:p w14:paraId="52295641" w14:textId="77777777" w:rsidR="00DE6F7D" w:rsidRDefault="00844AE2">
      <w:pPr>
        <w:numPr>
          <w:ilvl w:val="1"/>
          <w:numId w:val="18"/>
        </w:numPr>
        <w:spacing w:after="0" w:line="240" w:lineRule="auto"/>
      </w:pPr>
      <w:r>
        <w:rPr>
          <w:rtl/>
        </w:rPr>
        <w:t>ניהול מסחר - בחירה מתוך רשימה של לפחות 100 ניירות( מניות) והשקעה בו זמנית ב- 10 מניות לפחות.</w:t>
      </w:r>
    </w:p>
    <w:p w14:paraId="16DEEB09" w14:textId="77777777" w:rsidR="00DE6F7D" w:rsidRDefault="00844AE2">
      <w:pPr>
        <w:numPr>
          <w:ilvl w:val="1"/>
          <w:numId w:val="18"/>
        </w:numPr>
        <w:spacing w:after="0" w:line="240" w:lineRule="auto"/>
      </w:pPr>
      <w:r>
        <w:rPr>
          <w:rtl/>
        </w:rPr>
        <w:t>ניהול סיכוני תיק -  השגת יחס רווח לסיכון (מדד שארפ) של לפחות 0.5.</w:t>
      </w:r>
    </w:p>
    <w:p w14:paraId="00EB6F92" w14:textId="77777777" w:rsidR="00DE6F7D" w:rsidRDefault="00DE6F7D">
      <w:pPr>
        <w:spacing w:line="240" w:lineRule="auto"/>
        <w:jc w:val="both"/>
        <w:rPr>
          <w:b/>
        </w:rPr>
      </w:pPr>
    </w:p>
    <w:p w14:paraId="6323E976" w14:textId="77777777" w:rsidR="00DE6F7D" w:rsidRDefault="00844AE2">
      <w:pPr>
        <w:rPr>
          <w:b/>
          <w:sz w:val="28"/>
          <w:szCs w:val="28"/>
        </w:rPr>
      </w:pPr>
      <w:r>
        <w:br w:type="page"/>
      </w:r>
    </w:p>
    <w:p w14:paraId="73C04143" w14:textId="77777777" w:rsidR="00DE6F7D" w:rsidRDefault="00844AE2">
      <w:pPr>
        <w:pBdr>
          <w:top w:val="nil"/>
          <w:left w:val="nil"/>
          <w:bottom w:val="nil"/>
          <w:right w:val="nil"/>
          <w:between w:val="nil"/>
        </w:pBdr>
        <w:rPr>
          <w:ins w:id="11" w:author="Amit Stekel" w:date="2021-02-13T00:52:00Z"/>
          <w:b/>
          <w:color w:val="000000"/>
        </w:rPr>
      </w:pPr>
      <w:bookmarkStart w:id="12" w:name="_2s8eyo1" w:colFirst="0" w:colLast="0"/>
      <w:bookmarkEnd w:id="12"/>
      <w:commentRangeStart w:id="13"/>
      <w:ins w:id="14" w:author="Amit Stekel" w:date="2021-02-13T00:52:00Z">
        <w:r>
          <w:rPr>
            <w:b/>
            <w:color w:val="000000"/>
            <w:rtl/>
          </w:rPr>
          <w:lastRenderedPageBreak/>
          <w:t>ריכוז שינויים מופיע בפרק 7 בפורמט מחלקת חשמל ופרק 14 בתוכנה.</w:t>
        </w:r>
      </w:ins>
    </w:p>
    <w:commentRangeEnd w:id="13"/>
    <w:p w14:paraId="31949423" w14:textId="77777777" w:rsidR="00DE6F7D" w:rsidRDefault="00844AE2">
      <w:pPr>
        <w:pBdr>
          <w:top w:val="nil"/>
          <w:left w:val="nil"/>
          <w:bottom w:val="nil"/>
          <w:right w:val="nil"/>
          <w:between w:val="nil"/>
        </w:pBdr>
        <w:rPr>
          <w:b/>
          <w:color w:val="000000"/>
        </w:rPr>
      </w:pPr>
      <w:r>
        <w:commentReference w:id="13"/>
      </w:r>
      <w:r>
        <w:rPr>
          <w:b/>
          <w:color w:val="000000"/>
          <w:rtl/>
        </w:rPr>
        <w:t xml:space="preserve">ריכוז שינויים: </w:t>
      </w:r>
    </w:p>
    <w:p w14:paraId="2C03D2AA" w14:textId="77777777" w:rsidR="00DE6F7D" w:rsidRDefault="00844AE2">
      <w:pPr>
        <w:spacing w:line="240" w:lineRule="auto"/>
      </w:pPr>
      <w:r>
        <w:rPr>
          <w:rtl/>
        </w:rPr>
        <w:t>במסגרת כריית המידע בוצעה חקירה לגבי חוקיות כריית מידע וההבדלים בין כריית מידע עם זחלן ושימוש ב</w:t>
      </w:r>
      <w:r>
        <w:t>API</w:t>
      </w:r>
      <w:r>
        <w:rPr>
          <w:rtl/>
        </w:rPr>
        <w:t xml:space="preserve">, בספטמבר 2019 חברת </w:t>
      </w:r>
      <w:r>
        <w:t>hiQ</w:t>
      </w:r>
      <w:r>
        <w:rPr>
          <w:rtl/>
        </w:rPr>
        <w:t xml:space="preserve"> יצאה זכאית במשפט בהרכב של 3 שופטים אל מול חברת </w:t>
      </w:r>
      <w:r>
        <w:t>Linkedin</w:t>
      </w:r>
      <w:r>
        <w:rPr>
          <w:rtl/>
        </w:rPr>
        <w:t xml:space="preserve"> שתבעה אותם על הפרת אמנת </w:t>
      </w:r>
      <w:r>
        <w:t>CFAA</w:t>
      </w:r>
      <w:r>
        <w:rPr>
          <w:rtl/>
        </w:rPr>
        <w:t xml:space="preserve"> ובעצם יצרה תקדים חוקי לכריית מידע. </w:t>
      </w:r>
      <w:r>
        <w:rPr>
          <w:rtl/>
        </w:rPr>
        <w:br/>
        <w:t xml:space="preserve">בכל אתר קיים קובץ </w:t>
      </w:r>
      <w:r>
        <w:t>robots.txt</w:t>
      </w:r>
      <w:r>
        <w:rPr>
          <w:rtl/>
        </w:rPr>
        <w:t xml:space="preserve"> המנחה את בוטים החיפוש איזה חלקים באתר מותר להציג בתוצאות חיפוש, אבל אין אזכור משפטי לגבי כריית מידע, וגם אפילו אם בוט חיפוש עובר על החוקים בקובץ. עם זאת מאוד נהוג להתייחס לקובץ כאל מנחה במה מותר להציג מהאתר למרות שאין לו שום חוזק משפטי. אפילו </w:t>
      </w:r>
      <w:r>
        <w:t>google</w:t>
      </w:r>
      <w:r>
        <w:rPr>
          <w:rtl/>
        </w:rPr>
        <w:t xml:space="preserve"> הכריזה שהיא יוצאת נגד הפקודה </w:t>
      </w:r>
      <w:r>
        <w:t>noindex</w:t>
      </w:r>
      <w:r>
        <w:rPr>
          <w:rtl/>
        </w:rPr>
        <w:t xml:space="preserve"> המבטלת את האופציה להציג את האתר בתוצאות החיפוש שלה.</w:t>
      </w:r>
    </w:p>
    <w:p w14:paraId="29B59655" w14:textId="77777777" w:rsidR="00DE6F7D" w:rsidRDefault="00844AE2">
      <w:pPr>
        <w:spacing w:line="240" w:lineRule="auto"/>
      </w:pPr>
      <w:r>
        <w:rPr>
          <w:rtl/>
        </w:rPr>
        <w:t xml:space="preserve">הוחלט על שימוש עיקרי בספריות </w:t>
      </w:r>
      <w:r>
        <w:t>Python</w:t>
      </w:r>
      <w:r>
        <w:rPr>
          <w:rtl/>
        </w:rPr>
        <w:t>, בעיקר ב</w:t>
      </w:r>
      <w:r>
        <w:t>Selenium</w:t>
      </w:r>
      <w:r>
        <w:rPr>
          <w:rtl/>
        </w:rPr>
        <w:t xml:space="preserve"> וב</w:t>
      </w:r>
      <w:r>
        <w:t>Scrapy &amp; beautifulSoup</w:t>
      </w:r>
      <w:r>
        <w:rPr>
          <w:rtl/>
        </w:rPr>
        <w:t xml:space="preserve">  כדי להשלים פקודות שלא יתממשו ב</w:t>
      </w:r>
      <w:r>
        <w:t>Selenium</w:t>
      </w:r>
      <w:r>
        <w:rPr>
          <w:rtl/>
        </w:rPr>
        <w:t>. שאר הכלים שנבחנו עולים כסף ו/או לא נותנים פתרון מיידי, אלא שחינמים מוגבלים בכמות מידע שנכרה / זמן פעולת הרובוט והתוצאות למשתמש.</w:t>
      </w:r>
    </w:p>
    <w:tbl>
      <w:tblPr>
        <w:tblStyle w:val="a6"/>
        <w:bidiVisual/>
        <w:tblW w:w="96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38"/>
        <w:gridCol w:w="1939"/>
        <w:gridCol w:w="1938"/>
        <w:gridCol w:w="1939"/>
        <w:gridCol w:w="1939"/>
      </w:tblGrid>
      <w:tr w:rsidR="00DE6F7D" w14:paraId="66825718" w14:textId="77777777">
        <w:tc>
          <w:tcPr>
            <w:tcW w:w="1938" w:type="dxa"/>
            <w:vAlign w:val="center"/>
          </w:tcPr>
          <w:p w14:paraId="3654F4CD" w14:textId="77777777" w:rsidR="00DE6F7D" w:rsidRDefault="00844AE2">
            <w:pPr>
              <w:jc w:val="center"/>
            </w:pPr>
            <w:r>
              <w:rPr>
                <w:sz w:val="22"/>
                <w:szCs w:val="22"/>
                <w:rtl/>
              </w:rPr>
              <w:t>פיצרים מיוחדים</w:t>
            </w:r>
          </w:p>
        </w:tc>
        <w:tc>
          <w:tcPr>
            <w:tcW w:w="1939" w:type="dxa"/>
            <w:vAlign w:val="center"/>
          </w:tcPr>
          <w:p w14:paraId="74401F9B" w14:textId="77777777" w:rsidR="00DE6F7D" w:rsidRDefault="00844AE2">
            <w:pPr>
              <w:jc w:val="center"/>
            </w:pPr>
            <w:r>
              <w:rPr>
                <w:sz w:val="22"/>
                <w:szCs w:val="22"/>
                <w:rtl/>
              </w:rPr>
              <w:t>זמן</w:t>
            </w:r>
          </w:p>
        </w:tc>
        <w:tc>
          <w:tcPr>
            <w:tcW w:w="1938" w:type="dxa"/>
            <w:vAlign w:val="center"/>
          </w:tcPr>
          <w:p w14:paraId="5B0973EB" w14:textId="77777777" w:rsidR="00DE6F7D" w:rsidRDefault="00844AE2">
            <w:pPr>
              <w:jc w:val="center"/>
            </w:pPr>
            <w:r>
              <w:rPr>
                <w:sz w:val="22"/>
                <w:szCs w:val="22"/>
                <w:rtl/>
              </w:rPr>
              <w:t>תשלום</w:t>
            </w:r>
          </w:p>
        </w:tc>
        <w:tc>
          <w:tcPr>
            <w:tcW w:w="1939" w:type="dxa"/>
            <w:vAlign w:val="center"/>
          </w:tcPr>
          <w:p w14:paraId="14B0ECE5" w14:textId="77777777" w:rsidR="00DE6F7D" w:rsidRDefault="00844AE2">
            <w:pPr>
              <w:jc w:val="center"/>
              <w:rPr>
                <w:color w:val="000000"/>
              </w:rPr>
            </w:pPr>
            <w:r>
              <w:rPr>
                <w:color w:val="000000"/>
                <w:sz w:val="22"/>
                <w:szCs w:val="22"/>
                <w:rtl/>
              </w:rPr>
              <w:t>אוטומטי</w:t>
            </w:r>
          </w:p>
        </w:tc>
        <w:tc>
          <w:tcPr>
            <w:tcW w:w="1939" w:type="dxa"/>
            <w:vAlign w:val="center"/>
          </w:tcPr>
          <w:p w14:paraId="627CBD98" w14:textId="77777777" w:rsidR="00DE6F7D" w:rsidRDefault="00844AE2">
            <w:pPr>
              <w:jc w:val="center"/>
            </w:pPr>
            <w:r>
              <w:rPr>
                <w:sz w:val="22"/>
                <w:szCs w:val="22"/>
                <w:rtl/>
              </w:rPr>
              <w:t>שם מוצר</w:t>
            </w:r>
          </w:p>
        </w:tc>
      </w:tr>
      <w:tr w:rsidR="00DE6F7D" w14:paraId="44717AB4" w14:textId="77777777">
        <w:tc>
          <w:tcPr>
            <w:tcW w:w="1938" w:type="dxa"/>
            <w:vAlign w:val="center"/>
          </w:tcPr>
          <w:p w14:paraId="31541C9F" w14:textId="77777777" w:rsidR="00DE6F7D" w:rsidRDefault="00844AE2">
            <w:pPr>
              <w:jc w:val="center"/>
            </w:pPr>
            <w:r>
              <w:rPr>
                <w:sz w:val="22"/>
                <w:szCs w:val="22"/>
                <w:rtl/>
              </w:rPr>
              <w:t>טיפול ב</w:t>
            </w:r>
          </w:p>
          <w:p w14:paraId="02DABEA1" w14:textId="77777777" w:rsidR="00DE6F7D" w:rsidRDefault="00844AE2">
            <w:pPr>
              <w:jc w:val="center"/>
            </w:pPr>
            <w:r>
              <w:rPr>
                <w:sz w:val="22"/>
                <w:szCs w:val="22"/>
              </w:rPr>
              <w:t>Proxy</w:t>
            </w:r>
          </w:p>
          <w:p w14:paraId="1CCFE92D" w14:textId="77777777" w:rsidR="00DE6F7D" w:rsidRDefault="00844AE2">
            <w:pPr>
              <w:jc w:val="center"/>
            </w:pPr>
            <w:r>
              <w:rPr>
                <w:sz w:val="22"/>
                <w:szCs w:val="22"/>
              </w:rPr>
              <w:t>Browser</w:t>
            </w:r>
          </w:p>
          <w:p w14:paraId="6F313026" w14:textId="77777777" w:rsidR="00DE6F7D" w:rsidRDefault="00844AE2">
            <w:pPr>
              <w:jc w:val="center"/>
            </w:pPr>
            <w:r>
              <w:rPr>
                <w:sz w:val="22"/>
                <w:szCs w:val="22"/>
              </w:rPr>
              <w:t>IP block</w:t>
            </w:r>
          </w:p>
          <w:p w14:paraId="4D11199D" w14:textId="77777777" w:rsidR="00DE6F7D" w:rsidRDefault="00844AE2">
            <w:pPr>
              <w:spacing w:line="259" w:lineRule="auto"/>
              <w:jc w:val="center"/>
              <w:rPr>
                <w:color w:val="808080"/>
              </w:rPr>
            </w:pPr>
            <w:r>
              <w:rPr>
                <w:sz w:val="22"/>
                <w:szCs w:val="22"/>
              </w:rPr>
              <w:t>CAPTCHA</w:t>
            </w:r>
          </w:p>
        </w:tc>
        <w:tc>
          <w:tcPr>
            <w:tcW w:w="1939" w:type="dxa"/>
            <w:vAlign w:val="center"/>
          </w:tcPr>
          <w:p w14:paraId="241086F6" w14:textId="77777777" w:rsidR="00DE6F7D" w:rsidRDefault="00844AE2">
            <w:pPr>
              <w:spacing w:line="259" w:lineRule="auto"/>
              <w:jc w:val="center"/>
            </w:pPr>
            <w:r>
              <w:rPr>
                <w:sz w:val="22"/>
                <w:szCs w:val="22"/>
                <w:rtl/>
              </w:rPr>
              <w:t>מיידי</w:t>
            </w:r>
          </w:p>
        </w:tc>
        <w:tc>
          <w:tcPr>
            <w:tcW w:w="1938" w:type="dxa"/>
            <w:vAlign w:val="center"/>
          </w:tcPr>
          <w:p w14:paraId="29164690" w14:textId="77777777" w:rsidR="00DE6F7D" w:rsidRDefault="00844AE2">
            <w:pPr>
              <w:jc w:val="center"/>
            </w:pPr>
            <w:r>
              <w:rPr>
                <w:sz w:val="22"/>
                <w:szCs w:val="22"/>
                <w:rtl/>
              </w:rPr>
              <w:t>כן</w:t>
            </w:r>
          </w:p>
        </w:tc>
        <w:tc>
          <w:tcPr>
            <w:tcW w:w="1939" w:type="dxa"/>
            <w:vAlign w:val="center"/>
          </w:tcPr>
          <w:p w14:paraId="569DC8D2" w14:textId="77777777" w:rsidR="00DE6F7D" w:rsidRDefault="00844AE2">
            <w:pPr>
              <w:jc w:val="center"/>
            </w:pPr>
            <w:r>
              <w:rPr>
                <w:sz w:val="22"/>
                <w:szCs w:val="22"/>
                <w:rtl/>
              </w:rPr>
              <w:t>חצי</w:t>
            </w:r>
          </w:p>
        </w:tc>
        <w:tc>
          <w:tcPr>
            <w:tcW w:w="1939" w:type="dxa"/>
            <w:vAlign w:val="center"/>
          </w:tcPr>
          <w:p w14:paraId="7E2DF734" w14:textId="77777777" w:rsidR="00DE6F7D" w:rsidRDefault="00284A22">
            <w:pPr>
              <w:jc w:val="center"/>
            </w:pPr>
            <w:hyperlink r:id="rId12">
              <w:r w:rsidR="00844AE2">
                <w:rPr>
                  <w:color w:val="0563C1"/>
                  <w:sz w:val="22"/>
                  <w:szCs w:val="22"/>
                  <w:u w:val="single"/>
                </w:rPr>
                <w:t>Scraper API</w:t>
              </w:r>
            </w:hyperlink>
          </w:p>
        </w:tc>
      </w:tr>
      <w:tr w:rsidR="00DE6F7D" w14:paraId="04B215C9" w14:textId="77777777">
        <w:tc>
          <w:tcPr>
            <w:tcW w:w="1938" w:type="dxa"/>
            <w:vAlign w:val="center"/>
          </w:tcPr>
          <w:p w14:paraId="507D2C1F" w14:textId="77777777" w:rsidR="00DE6F7D" w:rsidRDefault="00844AE2">
            <w:pPr>
              <w:spacing w:line="259" w:lineRule="auto"/>
              <w:jc w:val="center"/>
            </w:pPr>
            <w:r>
              <w:rPr>
                <w:sz w:val="22"/>
                <w:szCs w:val="22"/>
              </w:rPr>
              <w:t>Csv to mail</w:t>
            </w:r>
          </w:p>
        </w:tc>
        <w:tc>
          <w:tcPr>
            <w:tcW w:w="1939" w:type="dxa"/>
            <w:vAlign w:val="center"/>
          </w:tcPr>
          <w:p w14:paraId="6D128E34" w14:textId="77777777" w:rsidR="00DE6F7D" w:rsidRDefault="00844AE2">
            <w:pPr>
              <w:spacing w:line="259" w:lineRule="auto"/>
              <w:jc w:val="center"/>
            </w:pPr>
            <w:r>
              <w:rPr>
                <w:sz w:val="22"/>
                <w:szCs w:val="22"/>
                <w:rtl/>
              </w:rPr>
              <w:t>1 –2 שבועות</w:t>
            </w:r>
          </w:p>
        </w:tc>
        <w:tc>
          <w:tcPr>
            <w:tcW w:w="1938" w:type="dxa"/>
            <w:vAlign w:val="center"/>
          </w:tcPr>
          <w:p w14:paraId="7BE66523" w14:textId="77777777" w:rsidR="00DE6F7D" w:rsidRDefault="00844AE2">
            <w:pPr>
              <w:spacing w:line="259" w:lineRule="auto"/>
              <w:jc w:val="center"/>
            </w:pPr>
            <w:r>
              <w:rPr>
                <w:sz w:val="22"/>
                <w:szCs w:val="22"/>
                <w:rtl/>
              </w:rPr>
              <w:t>כן</w:t>
            </w:r>
          </w:p>
        </w:tc>
        <w:tc>
          <w:tcPr>
            <w:tcW w:w="1939" w:type="dxa"/>
            <w:vAlign w:val="center"/>
          </w:tcPr>
          <w:p w14:paraId="50C2E07B" w14:textId="77777777" w:rsidR="00DE6F7D" w:rsidRDefault="00844AE2">
            <w:pPr>
              <w:jc w:val="center"/>
            </w:pPr>
            <w:r>
              <w:rPr>
                <w:sz w:val="22"/>
                <w:szCs w:val="22"/>
                <w:rtl/>
              </w:rPr>
              <w:t>לא</w:t>
            </w:r>
          </w:p>
        </w:tc>
        <w:tc>
          <w:tcPr>
            <w:tcW w:w="1939" w:type="dxa"/>
            <w:vAlign w:val="center"/>
          </w:tcPr>
          <w:p w14:paraId="5F2AB6C2" w14:textId="77777777" w:rsidR="00DE6F7D" w:rsidRDefault="00284A22">
            <w:pPr>
              <w:jc w:val="center"/>
            </w:pPr>
            <w:hyperlink r:id="rId13">
              <w:r w:rsidR="00844AE2">
                <w:rPr>
                  <w:color w:val="0563C1"/>
                  <w:sz w:val="22"/>
                  <w:szCs w:val="22"/>
                  <w:u w:val="single"/>
                </w:rPr>
                <w:t>ScrapeSimple</w:t>
              </w:r>
            </w:hyperlink>
          </w:p>
        </w:tc>
      </w:tr>
      <w:tr w:rsidR="00DE6F7D" w14:paraId="3E3C9B00" w14:textId="77777777">
        <w:tc>
          <w:tcPr>
            <w:tcW w:w="1938" w:type="dxa"/>
            <w:vAlign w:val="center"/>
          </w:tcPr>
          <w:p w14:paraId="3EFA6350" w14:textId="77777777" w:rsidR="00DE6F7D" w:rsidRDefault="00844AE2">
            <w:pPr>
              <w:jc w:val="center"/>
            </w:pPr>
            <w:r>
              <w:rPr>
                <w:sz w:val="22"/>
                <w:szCs w:val="22"/>
                <w:rtl/>
              </w:rPr>
              <w:t>בניית זחלן לפי מאפיינים וללא קידוד (ממשק גרפי)</w:t>
            </w:r>
          </w:p>
          <w:p w14:paraId="26C0BCBF" w14:textId="77777777" w:rsidR="00DE6F7D" w:rsidRDefault="00844AE2">
            <w:pPr>
              <w:jc w:val="center"/>
            </w:pPr>
            <w:r>
              <w:rPr>
                <w:sz w:val="22"/>
                <w:szCs w:val="22"/>
                <w:rtl/>
              </w:rPr>
              <w:t>תמיכה בענן</w:t>
            </w:r>
          </w:p>
          <w:p w14:paraId="4B15A635" w14:textId="77777777" w:rsidR="00DE6F7D" w:rsidRDefault="00844AE2">
            <w:pPr>
              <w:jc w:val="center"/>
            </w:pPr>
            <w:r>
              <w:rPr>
                <w:sz w:val="22"/>
                <w:szCs w:val="22"/>
              </w:rPr>
              <w:t>Cvs , excel, API</w:t>
            </w:r>
          </w:p>
          <w:p w14:paraId="18960949" w14:textId="77777777" w:rsidR="00DE6F7D" w:rsidRDefault="00844AE2">
            <w:pPr>
              <w:jc w:val="center"/>
            </w:pPr>
            <w:r>
              <w:rPr>
                <w:sz w:val="22"/>
                <w:szCs w:val="22"/>
              </w:rPr>
              <w:t>IP rotation</w:t>
            </w:r>
          </w:p>
        </w:tc>
        <w:tc>
          <w:tcPr>
            <w:tcW w:w="1939" w:type="dxa"/>
            <w:vAlign w:val="center"/>
          </w:tcPr>
          <w:p w14:paraId="4EEEFAAE" w14:textId="77777777" w:rsidR="00DE6F7D" w:rsidRDefault="00844AE2">
            <w:pPr>
              <w:jc w:val="center"/>
            </w:pPr>
            <w:r>
              <w:rPr>
                <w:sz w:val="22"/>
                <w:szCs w:val="22"/>
                <w:rtl/>
              </w:rPr>
              <w:t>לא מיידי, משתנה</w:t>
            </w:r>
          </w:p>
        </w:tc>
        <w:tc>
          <w:tcPr>
            <w:tcW w:w="1938" w:type="dxa"/>
            <w:vAlign w:val="center"/>
          </w:tcPr>
          <w:p w14:paraId="4113B1CA" w14:textId="77777777" w:rsidR="00DE6F7D" w:rsidRDefault="00844AE2">
            <w:pPr>
              <w:jc w:val="center"/>
            </w:pPr>
            <w:r>
              <w:rPr>
                <w:sz w:val="22"/>
                <w:szCs w:val="22"/>
                <w:rtl/>
              </w:rPr>
              <w:t>לא אבל מוגבל</w:t>
            </w:r>
          </w:p>
          <w:p w14:paraId="2B985E49" w14:textId="77777777" w:rsidR="00DE6F7D" w:rsidRDefault="00844AE2">
            <w:pPr>
              <w:jc w:val="center"/>
            </w:pPr>
            <w:r>
              <w:rPr>
                <w:sz w:val="22"/>
                <w:szCs w:val="22"/>
                <w:rtl/>
              </w:rPr>
              <w:t>כן- ללא הגבלה</w:t>
            </w:r>
          </w:p>
        </w:tc>
        <w:tc>
          <w:tcPr>
            <w:tcW w:w="1939" w:type="dxa"/>
            <w:vAlign w:val="center"/>
          </w:tcPr>
          <w:p w14:paraId="0F65F070" w14:textId="77777777" w:rsidR="00DE6F7D" w:rsidRDefault="00844AE2">
            <w:pPr>
              <w:jc w:val="center"/>
            </w:pPr>
            <w:r>
              <w:rPr>
                <w:sz w:val="22"/>
                <w:szCs w:val="22"/>
                <w:rtl/>
              </w:rPr>
              <w:t>כן</w:t>
            </w:r>
          </w:p>
        </w:tc>
        <w:tc>
          <w:tcPr>
            <w:tcW w:w="1939" w:type="dxa"/>
            <w:vAlign w:val="center"/>
          </w:tcPr>
          <w:p w14:paraId="54C5AAF7" w14:textId="77777777" w:rsidR="00DE6F7D" w:rsidRDefault="00284A22">
            <w:pPr>
              <w:jc w:val="center"/>
              <w:rPr>
                <w:color w:val="000000"/>
              </w:rPr>
            </w:pPr>
            <w:hyperlink r:id="rId14">
              <w:r w:rsidR="00844AE2">
                <w:rPr>
                  <w:color w:val="0563C1"/>
                  <w:sz w:val="22"/>
                  <w:szCs w:val="22"/>
                  <w:u w:val="single"/>
                </w:rPr>
                <w:t>Octoparse</w:t>
              </w:r>
            </w:hyperlink>
          </w:p>
        </w:tc>
      </w:tr>
      <w:tr w:rsidR="00DE6F7D" w14:paraId="337F0E0D" w14:textId="77777777">
        <w:tc>
          <w:tcPr>
            <w:tcW w:w="1938" w:type="dxa"/>
            <w:vAlign w:val="center"/>
          </w:tcPr>
          <w:p w14:paraId="36131D9A" w14:textId="77777777" w:rsidR="00DE6F7D" w:rsidRDefault="00844AE2">
            <w:pPr>
              <w:jc w:val="center"/>
            </w:pPr>
            <w:r>
              <w:rPr>
                <w:sz w:val="22"/>
                <w:szCs w:val="22"/>
                <w:rtl/>
              </w:rPr>
              <w:t>ללא קוד</w:t>
            </w:r>
          </w:p>
          <w:p w14:paraId="1663652E" w14:textId="77777777" w:rsidR="00DE6F7D" w:rsidRDefault="00844AE2">
            <w:pPr>
              <w:jc w:val="center"/>
            </w:pPr>
            <w:r>
              <w:rPr>
                <w:sz w:val="22"/>
                <w:szCs w:val="22"/>
              </w:rPr>
              <w:t>IP rotation</w:t>
            </w:r>
          </w:p>
          <w:p w14:paraId="7E2D4D14" w14:textId="77777777" w:rsidR="00DE6F7D" w:rsidRDefault="00844AE2">
            <w:pPr>
              <w:jc w:val="center"/>
            </w:pPr>
            <w:r>
              <w:rPr>
                <w:sz w:val="22"/>
                <w:szCs w:val="22"/>
              </w:rPr>
              <w:t>Login</w:t>
            </w:r>
          </w:p>
          <w:p w14:paraId="2AF30163" w14:textId="77777777" w:rsidR="00DE6F7D" w:rsidRDefault="00844AE2">
            <w:pPr>
              <w:jc w:val="center"/>
            </w:pPr>
            <w:r>
              <w:rPr>
                <w:sz w:val="22"/>
                <w:szCs w:val="22"/>
              </w:rPr>
              <w:t>Csv / json</w:t>
            </w:r>
          </w:p>
        </w:tc>
        <w:tc>
          <w:tcPr>
            <w:tcW w:w="1939" w:type="dxa"/>
            <w:vAlign w:val="center"/>
          </w:tcPr>
          <w:p w14:paraId="4788F607" w14:textId="77777777" w:rsidR="00DE6F7D" w:rsidRDefault="00844AE2">
            <w:pPr>
              <w:jc w:val="center"/>
            </w:pPr>
            <w:r>
              <w:rPr>
                <w:sz w:val="22"/>
                <w:szCs w:val="22"/>
                <w:rtl/>
              </w:rPr>
              <w:t>לא מיידי, משתנה</w:t>
            </w:r>
          </w:p>
        </w:tc>
        <w:tc>
          <w:tcPr>
            <w:tcW w:w="1938" w:type="dxa"/>
            <w:vAlign w:val="center"/>
          </w:tcPr>
          <w:p w14:paraId="6C5333D2" w14:textId="77777777" w:rsidR="00DE6F7D" w:rsidRDefault="00844AE2">
            <w:pPr>
              <w:jc w:val="center"/>
            </w:pPr>
            <w:r>
              <w:rPr>
                <w:sz w:val="22"/>
                <w:szCs w:val="22"/>
                <w:rtl/>
              </w:rPr>
              <w:t>לא - מוגבל</w:t>
            </w:r>
          </w:p>
          <w:p w14:paraId="4EF7F1DB" w14:textId="77777777" w:rsidR="00DE6F7D" w:rsidRDefault="00844AE2">
            <w:pPr>
              <w:jc w:val="center"/>
            </w:pPr>
            <w:r>
              <w:rPr>
                <w:sz w:val="22"/>
                <w:szCs w:val="22"/>
                <w:rtl/>
              </w:rPr>
              <w:t>כן- ללא הגבלה</w:t>
            </w:r>
          </w:p>
        </w:tc>
        <w:tc>
          <w:tcPr>
            <w:tcW w:w="1939" w:type="dxa"/>
            <w:vAlign w:val="center"/>
          </w:tcPr>
          <w:p w14:paraId="19062E0F" w14:textId="77777777" w:rsidR="00DE6F7D" w:rsidRDefault="00844AE2">
            <w:pPr>
              <w:jc w:val="center"/>
            </w:pPr>
            <w:r>
              <w:rPr>
                <w:sz w:val="22"/>
                <w:szCs w:val="22"/>
                <w:rtl/>
              </w:rPr>
              <w:t>כן</w:t>
            </w:r>
          </w:p>
        </w:tc>
        <w:tc>
          <w:tcPr>
            <w:tcW w:w="1939" w:type="dxa"/>
            <w:vAlign w:val="center"/>
          </w:tcPr>
          <w:p w14:paraId="1D21C493" w14:textId="77777777" w:rsidR="00DE6F7D" w:rsidRDefault="00284A22">
            <w:pPr>
              <w:jc w:val="center"/>
              <w:rPr>
                <w:color w:val="000000"/>
              </w:rPr>
            </w:pPr>
            <w:hyperlink r:id="rId15">
              <w:r w:rsidR="00844AE2">
                <w:rPr>
                  <w:color w:val="0563C1"/>
                  <w:sz w:val="22"/>
                  <w:szCs w:val="22"/>
                  <w:u w:val="single"/>
                </w:rPr>
                <w:t>ParseHub</w:t>
              </w:r>
            </w:hyperlink>
          </w:p>
        </w:tc>
      </w:tr>
      <w:tr w:rsidR="00DE6F7D" w14:paraId="3DEC6C79" w14:textId="77777777">
        <w:tc>
          <w:tcPr>
            <w:tcW w:w="1938" w:type="dxa"/>
            <w:vMerge w:val="restart"/>
            <w:shd w:val="clear" w:color="auto" w:fill="A8D08D"/>
            <w:vAlign w:val="center"/>
          </w:tcPr>
          <w:p w14:paraId="2C4AC99D" w14:textId="77777777" w:rsidR="00DE6F7D" w:rsidRDefault="00844AE2">
            <w:pPr>
              <w:jc w:val="center"/>
              <w:rPr>
                <w:b/>
              </w:rPr>
            </w:pPr>
            <w:r>
              <w:rPr>
                <w:b/>
                <w:sz w:val="22"/>
                <w:szCs w:val="22"/>
                <w:rtl/>
              </w:rPr>
              <w:t>מחלקה פתוחה ב</w:t>
            </w:r>
            <w:r>
              <w:rPr>
                <w:b/>
                <w:sz w:val="22"/>
                <w:szCs w:val="22"/>
              </w:rPr>
              <w:t>python</w:t>
            </w:r>
          </w:p>
        </w:tc>
        <w:tc>
          <w:tcPr>
            <w:tcW w:w="1939" w:type="dxa"/>
            <w:vMerge w:val="restart"/>
            <w:shd w:val="clear" w:color="auto" w:fill="A8D08D"/>
            <w:vAlign w:val="center"/>
          </w:tcPr>
          <w:p w14:paraId="4C254B0D" w14:textId="77777777" w:rsidR="00DE6F7D" w:rsidRDefault="00844AE2">
            <w:pPr>
              <w:jc w:val="center"/>
              <w:rPr>
                <w:b/>
              </w:rPr>
            </w:pPr>
            <w:r>
              <w:rPr>
                <w:b/>
                <w:sz w:val="22"/>
                <w:szCs w:val="22"/>
                <w:rtl/>
              </w:rPr>
              <w:t>מיידי</w:t>
            </w:r>
          </w:p>
        </w:tc>
        <w:tc>
          <w:tcPr>
            <w:tcW w:w="1938" w:type="dxa"/>
            <w:vMerge w:val="restart"/>
            <w:shd w:val="clear" w:color="auto" w:fill="A8D08D"/>
            <w:vAlign w:val="center"/>
          </w:tcPr>
          <w:p w14:paraId="4DBD0258" w14:textId="77777777" w:rsidR="00DE6F7D" w:rsidRDefault="00844AE2">
            <w:pPr>
              <w:jc w:val="center"/>
              <w:rPr>
                <w:b/>
              </w:rPr>
            </w:pPr>
            <w:r>
              <w:rPr>
                <w:b/>
                <w:sz w:val="22"/>
                <w:szCs w:val="22"/>
                <w:rtl/>
              </w:rPr>
              <w:t>לא</w:t>
            </w:r>
          </w:p>
        </w:tc>
        <w:tc>
          <w:tcPr>
            <w:tcW w:w="1939" w:type="dxa"/>
            <w:vMerge w:val="restart"/>
            <w:shd w:val="clear" w:color="auto" w:fill="A8D08D"/>
            <w:vAlign w:val="center"/>
          </w:tcPr>
          <w:p w14:paraId="670FD4E4" w14:textId="77777777" w:rsidR="00DE6F7D" w:rsidRDefault="00844AE2">
            <w:pPr>
              <w:jc w:val="center"/>
              <w:rPr>
                <w:b/>
              </w:rPr>
            </w:pPr>
            <w:r>
              <w:rPr>
                <w:b/>
                <w:sz w:val="22"/>
                <w:szCs w:val="22"/>
                <w:rtl/>
              </w:rPr>
              <w:t>כן</w:t>
            </w:r>
          </w:p>
        </w:tc>
        <w:tc>
          <w:tcPr>
            <w:tcW w:w="1939" w:type="dxa"/>
            <w:shd w:val="clear" w:color="auto" w:fill="A8D08D"/>
            <w:vAlign w:val="center"/>
          </w:tcPr>
          <w:p w14:paraId="65671062" w14:textId="77777777" w:rsidR="00DE6F7D" w:rsidRDefault="00284A22">
            <w:pPr>
              <w:jc w:val="center"/>
              <w:rPr>
                <w:b/>
                <w:color w:val="000000"/>
              </w:rPr>
            </w:pPr>
            <w:hyperlink r:id="rId16">
              <w:r w:rsidR="00844AE2">
                <w:rPr>
                  <w:b/>
                  <w:color w:val="0563C1"/>
                  <w:sz w:val="22"/>
                  <w:szCs w:val="22"/>
                  <w:u w:val="single"/>
                </w:rPr>
                <w:t>Scrapy</w:t>
              </w:r>
            </w:hyperlink>
          </w:p>
        </w:tc>
      </w:tr>
      <w:tr w:rsidR="00DE6F7D" w14:paraId="62E21B62" w14:textId="77777777">
        <w:tc>
          <w:tcPr>
            <w:tcW w:w="1938" w:type="dxa"/>
            <w:vMerge/>
            <w:shd w:val="clear" w:color="auto" w:fill="A8D08D"/>
            <w:vAlign w:val="center"/>
          </w:tcPr>
          <w:p w14:paraId="320A34E0" w14:textId="77777777" w:rsidR="00DE6F7D" w:rsidRDefault="00DE6F7D">
            <w:pPr>
              <w:widowControl w:val="0"/>
              <w:pBdr>
                <w:top w:val="nil"/>
                <w:left w:val="nil"/>
                <w:bottom w:val="nil"/>
                <w:right w:val="nil"/>
                <w:between w:val="nil"/>
              </w:pBdr>
              <w:spacing w:line="276" w:lineRule="auto"/>
              <w:rPr>
                <w:b/>
                <w:color w:val="000000"/>
              </w:rPr>
            </w:pPr>
          </w:p>
        </w:tc>
        <w:tc>
          <w:tcPr>
            <w:tcW w:w="1939" w:type="dxa"/>
            <w:vMerge/>
            <w:shd w:val="clear" w:color="auto" w:fill="A8D08D"/>
            <w:vAlign w:val="center"/>
          </w:tcPr>
          <w:p w14:paraId="4C9B43D3" w14:textId="77777777" w:rsidR="00DE6F7D" w:rsidRDefault="00DE6F7D">
            <w:pPr>
              <w:widowControl w:val="0"/>
              <w:pBdr>
                <w:top w:val="nil"/>
                <w:left w:val="nil"/>
                <w:bottom w:val="nil"/>
                <w:right w:val="nil"/>
                <w:between w:val="nil"/>
              </w:pBdr>
              <w:spacing w:line="276" w:lineRule="auto"/>
              <w:rPr>
                <w:b/>
                <w:color w:val="000000"/>
              </w:rPr>
            </w:pPr>
          </w:p>
        </w:tc>
        <w:tc>
          <w:tcPr>
            <w:tcW w:w="1938" w:type="dxa"/>
            <w:vMerge/>
            <w:shd w:val="clear" w:color="auto" w:fill="A8D08D"/>
            <w:vAlign w:val="center"/>
          </w:tcPr>
          <w:p w14:paraId="7B85D64E" w14:textId="77777777" w:rsidR="00DE6F7D" w:rsidRDefault="00DE6F7D">
            <w:pPr>
              <w:widowControl w:val="0"/>
              <w:pBdr>
                <w:top w:val="nil"/>
                <w:left w:val="nil"/>
                <w:bottom w:val="nil"/>
                <w:right w:val="nil"/>
                <w:between w:val="nil"/>
              </w:pBdr>
              <w:spacing w:line="276" w:lineRule="auto"/>
              <w:rPr>
                <w:b/>
                <w:color w:val="000000"/>
              </w:rPr>
            </w:pPr>
          </w:p>
        </w:tc>
        <w:tc>
          <w:tcPr>
            <w:tcW w:w="1939" w:type="dxa"/>
            <w:vMerge/>
            <w:shd w:val="clear" w:color="auto" w:fill="A8D08D"/>
            <w:vAlign w:val="center"/>
          </w:tcPr>
          <w:p w14:paraId="587B7AAD" w14:textId="77777777" w:rsidR="00DE6F7D" w:rsidRDefault="00DE6F7D">
            <w:pPr>
              <w:widowControl w:val="0"/>
              <w:pBdr>
                <w:top w:val="nil"/>
                <w:left w:val="nil"/>
                <w:bottom w:val="nil"/>
                <w:right w:val="nil"/>
                <w:between w:val="nil"/>
              </w:pBdr>
              <w:spacing w:line="276" w:lineRule="auto"/>
              <w:rPr>
                <w:b/>
                <w:color w:val="000000"/>
              </w:rPr>
            </w:pPr>
          </w:p>
        </w:tc>
        <w:tc>
          <w:tcPr>
            <w:tcW w:w="1939" w:type="dxa"/>
            <w:shd w:val="clear" w:color="auto" w:fill="A8D08D"/>
            <w:vAlign w:val="center"/>
          </w:tcPr>
          <w:p w14:paraId="141E20EF" w14:textId="77777777" w:rsidR="00DE6F7D" w:rsidRDefault="00284A22">
            <w:pPr>
              <w:jc w:val="center"/>
              <w:rPr>
                <w:b/>
                <w:color w:val="000000"/>
              </w:rPr>
            </w:pPr>
            <w:hyperlink r:id="rId17">
              <w:r w:rsidR="00844AE2">
                <w:rPr>
                  <w:b/>
                  <w:color w:val="0563C1"/>
                  <w:sz w:val="22"/>
                  <w:szCs w:val="22"/>
                  <w:u w:val="single"/>
                </w:rPr>
                <w:t>BeautifulSoup</w:t>
              </w:r>
            </w:hyperlink>
          </w:p>
        </w:tc>
      </w:tr>
      <w:tr w:rsidR="00DE6F7D" w14:paraId="12C2D163" w14:textId="77777777">
        <w:tc>
          <w:tcPr>
            <w:tcW w:w="1938" w:type="dxa"/>
            <w:vMerge/>
            <w:shd w:val="clear" w:color="auto" w:fill="A8D08D"/>
            <w:vAlign w:val="center"/>
          </w:tcPr>
          <w:p w14:paraId="17415F09" w14:textId="77777777" w:rsidR="00DE6F7D" w:rsidRDefault="00DE6F7D">
            <w:pPr>
              <w:widowControl w:val="0"/>
              <w:pBdr>
                <w:top w:val="nil"/>
                <w:left w:val="nil"/>
                <w:bottom w:val="nil"/>
                <w:right w:val="nil"/>
                <w:between w:val="nil"/>
              </w:pBdr>
              <w:spacing w:line="276" w:lineRule="auto"/>
              <w:rPr>
                <w:b/>
                <w:color w:val="000000"/>
              </w:rPr>
            </w:pPr>
          </w:p>
        </w:tc>
        <w:tc>
          <w:tcPr>
            <w:tcW w:w="1939" w:type="dxa"/>
            <w:vMerge/>
            <w:shd w:val="clear" w:color="auto" w:fill="A8D08D"/>
            <w:vAlign w:val="center"/>
          </w:tcPr>
          <w:p w14:paraId="41E7AD58" w14:textId="77777777" w:rsidR="00DE6F7D" w:rsidRDefault="00DE6F7D">
            <w:pPr>
              <w:widowControl w:val="0"/>
              <w:pBdr>
                <w:top w:val="nil"/>
                <w:left w:val="nil"/>
                <w:bottom w:val="nil"/>
                <w:right w:val="nil"/>
                <w:between w:val="nil"/>
              </w:pBdr>
              <w:spacing w:line="276" w:lineRule="auto"/>
              <w:rPr>
                <w:b/>
                <w:color w:val="000000"/>
              </w:rPr>
            </w:pPr>
          </w:p>
        </w:tc>
        <w:tc>
          <w:tcPr>
            <w:tcW w:w="1938" w:type="dxa"/>
            <w:vMerge/>
            <w:shd w:val="clear" w:color="auto" w:fill="A8D08D"/>
            <w:vAlign w:val="center"/>
          </w:tcPr>
          <w:p w14:paraId="6FF1D0F9" w14:textId="77777777" w:rsidR="00DE6F7D" w:rsidRDefault="00DE6F7D">
            <w:pPr>
              <w:widowControl w:val="0"/>
              <w:pBdr>
                <w:top w:val="nil"/>
                <w:left w:val="nil"/>
                <w:bottom w:val="nil"/>
                <w:right w:val="nil"/>
                <w:between w:val="nil"/>
              </w:pBdr>
              <w:spacing w:line="276" w:lineRule="auto"/>
              <w:rPr>
                <w:b/>
                <w:color w:val="000000"/>
              </w:rPr>
            </w:pPr>
          </w:p>
        </w:tc>
        <w:tc>
          <w:tcPr>
            <w:tcW w:w="1939" w:type="dxa"/>
            <w:vMerge/>
            <w:shd w:val="clear" w:color="auto" w:fill="A8D08D"/>
            <w:vAlign w:val="center"/>
          </w:tcPr>
          <w:p w14:paraId="2AEACFA7" w14:textId="77777777" w:rsidR="00DE6F7D" w:rsidRDefault="00DE6F7D">
            <w:pPr>
              <w:widowControl w:val="0"/>
              <w:pBdr>
                <w:top w:val="nil"/>
                <w:left w:val="nil"/>
                <w:bottom w:val="nil"/>
                <w:right w:val="nil"/>
                <w:between w:val="nil"/>
              </w:pBdr>
              <w:spacing w:line="276" w:lineRule="auto"/>
              <w:rPr>
                <w:b/>
                <w:color w:val="000000"/>
              </w:rPr>
            </w:pPr>
          </w:p>
        </w:tc>
        <w:tc>
          <w:tcPr>
            <w:tcW w:w="1939" w:type="dxa"/>
            <w:shd w:val="clear" w:color="auto" w:fill="A8D08D"/>
            <w:vAlign w:val="center"/>
          </w:tcPr>
          <w:p w14:paraId="0D2D026D" w14:textId="77777777" w:rsidR="00DE6F7D" w:rsidRDefault="00284A22">
            <w:pPr>
              <w:jc w:val="center"/>
              <w:rPr>
                <w:b/>
              </w:rPr>
            </w:pPr>
            <w:hyperlink r:id="rId18">
              <w:r w:rsidR="00844AE2">
                <w:rPr>
                  <w:b/>
                  <w:color w:val="0563C1"/>
                  <w:sz w:val="22"/>
                  <w:szCs w:val="22"/>
                  <w:u w:val="single"/>
                </w:rPr>
                <w:t>Selenium</w:t>
              </w:r>
            </w:hyperlink>
          </w:p>
        </w:tc>
      </w:tr>
      <w:tr w:rsidR="00DE6F7D" w14:paraId="4FE8F90E" w14:textId="77777777">
        <w:tc>
          <w:tcPr>
            <w:tcW w:w="1938" w:type="dxa"/>
            <w:vAlign w:val="center"/>
          </w:tcPr>
          <w:p w14:paraId="56E788DF" w14:textId="77777777" w:rsidR="00DE6F7D" w:rsidRDefault="00844AE2">
            <w:pPr>
              <w:jc w:val="center"/>
            </w:pPr>
            <w:r>
              <w:rPr>
                <w:sz w:val="22"/>
                <w:szCs w:val="22"/>
              </w:rPr>
              <w:t>Fine tune</w:t>
            </w:r>
          </w:p>
          <w:p w14:paraId="0B7ABEE9" w14:textId="77777777" w:rsidR="00DE6F7D" w:rsidRDefault="00844AE2">
            <w:pPr>
              <w:jc w:val="center"/>
            </w:pPr>
            <w:r>
              <w:rPr>
                <w:sz w:val="22"/>
                <w:szCs w:val="22"/>
              </w:rPr>
              <w:t>Api</w:t>
            </w:r>
          </w:p>
          <w:p w14:paraId="7EFAB9B2" w14:textId="77777777" w:rsidR="00DE6F7D" w:rsidRDefault="00844AE2">
            <w:pPr>
              <w:jc w:val="center"/>
            </w:pPr>
            <w:r>
              <w:rPr>
                <w:sz w:val="22"/>
                <w:szCs w:val="22"/>
              </w:rPr>
              <w:t>Crawl history</w:t>
            </w:r>
          </w:p>
        </w:tc>
        <w:tc>
          <w:tcPr>
            <w:tcW w:w="1939" w:type="dxa"/>
            <w:vAlign w:val="center"/>
          </w:tcPr>
          <w:p w14:paraId="73B2E5AF" w14:textId="77777777" w:rsidR="00DE6F7D" w:rsidRDefault="00844AE2">
            <w:pPr>
              <w:jc w:val="center"/>
            </w:pPr>
            <w:r>
              <w:rPr>
                <w:sz w:val="22"/>
                <w:szCs w:val="22"/>
                <w:rtl/>
              </w:rPr>
              <w:t>מיידי</w:t>
            </w:r>
          </w:p>
        </w:tc>
        <w:tc>
          <w:tcPr>
            <w:tcW w:w="1938" w:type="dxa"/>
            <w:vAlign w:val="center"/>
          </w:tcPr>
          <w:p w14:paraId="31226CE0" w14:textId="77777777" w:rsidR="00DE6F7D" w:rsidRDefault="00844AE2">
            <w:pPr>
              <w:jc w:val="center"/>
            </w:pPr>
            <w:r>
              <w:rPr>
                <w:sz w:val="22"/>
                <w:szCs w:val="22"/>
                <w:rtl/>
              </w:rPr>
              <w:t>כן</w:t>
            </w:r>
          </w:p>
        </w:tc>
        <w:tc>
          <w:tcPr>
            <w:tcW w:w="1939" w:type="dxa"/>
            <w:vAlign w:val="center"/>
          </w:tcPr>
          <w:p w14:paraId="10B7A26C" w14:textId="77777777" w:rsidR="00DE6F7D" w:rsidRDefault="00844AE2">
            <w:pPr>
              <w:jc w:val="center"/>
            </w:pPr>
            <w:r>
              <w:rPr>
                <w:sz w:val="22"/>
                <w:szCs w:val="22"/>
                <w:rtl/>
              </w:rPr>
              <w:t>כן</w:t>
            </w:r>
          </w:p>
        </w:tc>
        <w:tc>
          <w:tcPr>
            <w:tcW w:w="1939" w:type="dxa"/>
            <w:vAlign w:val="center"/>
          </w:tcPr>
          <w:p w14:paraId="6FDEC2ED" w14:textId="77777777" w:rsidR="00DE6F7D" w:rsidRDefault="00284A22">
            <w:pPr>
              <w:jc w:val="center"/>
              <w:rPr>
                <w:color w:val="000000"/>
              </w:rPr>
            </w:pPr>
            <w:hyperlink r:id="rId19">
              <w:r w:rsidR="00844AE2">
                <w:rPr>
                  <w:color w:val="0563C1"/>
                  <w:sz w:val="22"/>
                  <w:szCs w:val="22"/>
                  <w:u w:val="single"/>
                </w:rPr>
                <w:t>Diffbot</w:t>
              </w:r>
            </w:hyperlink>
          </w:p>
        </w:tc>
      </w:tr>
      <w:tr w:rsidR="00DE6F7D" w14:paraId="3ED52421" w14:textId="77777777">
        <w:tc>
          <w:tcPr>
            <w:tcW w:w="1938" w:type="dxa"/>
            <w:vMerge w:val="restart"/>
            <w:vAlign w:val="center"/>
          </w:tcPr>
          <w:p w14:paraId="37A76AC6" w14:textId="77777777" w:rsidR="00DE6F7D" w:rsidRDefault="00844AE2">
            <w:pPr>
              <w:jc w:val="center"/>
            </w:pPr>
            <w:r>
              <w:rPr>
                <w:sz w:val="22"/>
                <w:szCs w:val="22"/>
                <w:rtl/>
              </w:rPr>
              <w:t>מחלקה פתוחה ב</w:t>
            </w:r>
            <w:r>
              <w:rPr>
                <w:sz w:val="22"/>
                <w:szCs w:val="22"/>
              </w:rPr>
              <w:t>NodeJS</w:t>
            </w:r>
          </w:p>
        </w:tc>
        <w:tc>
          <w:tcPr>
            <w:tcW w:w="1939" w:type="dxa"/>
            <w:vMerge w:val="restart"/>
            <w:vAlign w:val="center"/>
          </w:tcPr>
          <w:p w14:paraId="2CB7FBDB" w14:textId="77777777" w:rsidR="00DE6F7D" w:rsidRDefault="00844AE2">
            <w:pPr>
              <w:jc w:val="center"/>
            </w:pPr>
            <w:r>
              <w:rPr>
                <w:sz w:val="22"/>
                <w:szCs w:val="22"/>
                <w:rtl/>
              </w:rPr>
              <w:t>מיידי</w:t>
            </w:r>
          </w:p>
          <w:p w14:paraId="2945D6CE" w14:textId="77777777" w:rsidR="00DE6F7D" w:rsidRDefault="00DE6F7D">
            <w:pPr>
              <w:jc w:val="center"/>
            </w:pPr>
          </w:p>
        </w:tc>
        <w:tc>
          <w:tcPr>
            <w:tcW w:w="1938" w:type="dxa"/>
            <w:vMerge w:val="restart"/>
            <w:vAlign w:val="center"/>
          </w:tcPr>
          <w:p w14:paraId="774E52EE" w14:textId="77777777" w:rsidR="00DE6F7D" w:rsidRDefault="00844AE2">
            <w:pPr>
              <w:jc w:val="center"/>
            </w:pPr>
            <w:r>
              <w:rPr>
                <w:sz w:val="22"/>
                <w:szCs w:val="22"/>
                <w:rtl/>
              </w:rPr>
              <w:t>לא</w:t>
            </w:r>
          </w:p>
        </w:tc>
        <w:tc>
          <w:tcPr>
            <w:tcW w:w="1939" w:type="dxa"/>
            <w:vMerge w:val="restart"/>
            <w:vAlign w:val="center"/>
          </w:tcPr>
          <w:p w14:paraId="12D07A36" w14:textId="77777777" w:rsidR="00DE6F7D" w:rsidRDefault="00844AE2">
            <w:pPr>
              <w:jc w:val="center"/>
            </w:pPr>
            <w:r>
              <w:rPr>
                <w:sz w:val="22"/>
                <w:szCs w:val="22"/>
                <w:rtl/>
              </w:rPr>
              <w:t>כן</w:t>
            </w:r>
          </w:p>
        </w:tc>
        <w:tc>
          <w:tcPr>
            <w:tcW w:w="1939" w:type="dxa"/>
            <w:vAlign w:val="center"/>
          </w:tcPr>
          <w:p w14:paraId="62ED25EF" w14:textId="77777777" w:rsidR="00DE6F7D" w:rsidRDefault="00284A22">
            <w:pPr>
              <w:jc w:val="center"/>
              <w:rPr>
                <w:color w:val="000000"/>
              </w:rPr>
            </w:pPr>
            <w:hyperlink r:id="rId20">
              <w:r w:rsidR="00844AE2">
                <w:rPr>
                  <w:color w:val="0563C1"/>
                  <w:sz w:val="22"/>
                  <w:szCs w:val="22"/>
                  <w:u w:val="single"/>
                </w:rPr>
                <w:t>Cheerio</w:t>
              </w:r>
            </w:hyperlink>
          </w:p>
        </w:tc>
      </w:tr>
      <w:tr w:rsidR="00DE6F7D" w14:paraId="2097AD4E" w14:textId="77777777">
        <w:tc>
          <w:tcPr>
            <w:tcW w:w="1938" w:type="dxa"/>
            <w:vMerge/>
            <w:vAlign w:val="center"/>
          </w:tcPr>
          <w:p w14:paraId="11D7EBD2" w14:textId="77777777" w:rsidR="00DE6F7D" w:rsidRDefault="00DE6F7D">
            <w:pPr>
              <w:widowControl w:val="0"/>
              <w:pBdr>
                <w:top w:val="nil"/>
                <w:left w:val="nil"/>
                <w:bottom w:val="nil"/>
                <w:right w:val="nil"/>
                <w:between w:val="nil"/>
              </w:pBdr>
              <w:spacing w:line="276" w:lineRule="auto"/>
              <w:rPr>
                <w:color w:val="000000"/>
              </w:rPr>
            </w:pPr>
          </w:p>
        </w:tc>
        <w:tc>
          <w:tcPr>
            <w:tcW w:w="1939" w:type="dxa"/>
            <w:vMerge/>
            <w:vAlign w:val="center"/>
          </w:tcPr>
          <w:p w14:paraId="237E84FF" w14:textId="77777777" w:rsidR="00DE6F7D" w:rsidRDefault="00DE6F7D">
            <w:pPr>
              <w:widowControl w:val="0"/>
              <w:pBdr>
                <w:top w:val="nil"/>
                <w:left w:val="nil"/>
                <w:bottom w:val="nil"/>
                <w:right w:val="nil"/>
                <w:between w:val="nil"/>
              </w:pBdr>
              <w:spacing w:line="276" w:lineRule="auto"/>
              <w:rPr>
                <w:color w:val="000000"/>
              </w:rPr>
            </w:pPr>
          </w:p>
        </w:tc>
        <w:tc>
          <w:tcPr>
            <w:tcW w:w="1938" w:type="dxa"/>
            <w:vMerge/>
            <w:vAlign w:val="center"/>
          </w:tcPr>
          <w:p w14:paraId="47C0FCD5" w14:textId="77777777" w:rsidR="00DE6F7D" w:rsidRDefault="00DE6F7D">
            <w:pPr>
              <w:widowControl w:val="0"/>
              <w:pBdr>
                <w:top w:val="nil"/>
                <w:left w:val="nil"/>
                <w:bottom w:val="nil"/>
                <w:right w:val="nil"/>
                <w:between w:val="nil"/>
              </w:pBdr>
              <w:spacing w:line="276" w:lineRule="auto"/>
              <w:rPr>
                <w:color w:val="000000"/>
              </w:rPr>
            </w:pPr>
          </w:p>
        </w:tc>
        <w:tc>
          <w:tcPr>
            <w:tcW w:w="1939" w:type="dxa"/>
            <w:vMerge/>
            <w:vAlign w:val="center"/>
          </w:tcPr>
          <w:p w14:paraId="51B05B2F" w14:textId="77777777" w:rsidR="00DE6F7D" w:rsidRDefault="00DE6F7D">
            <w:pPr>
              <w:widowControl w:val="0"/>
              <w:pBdr>
                <w:top w:val="nil"/>
                <w:left w:val="nil"/>
                <w:bottom w:val="nil"/>
                <w:right w:val="nil"/>
                <w:between w:val="nil"/>
              </w:pBdr>
              <w:spacing w:line="276" w:lineRule="auto"/>
              <w:rPr>
                <w:color w:val="000000"/>
              </w:rPr>
            </w:pPr>
          </w:p>
        </w:tc>
        <w:tc>
          <w:tcPr>
            <w:tcW w:w="1939" w:type="dxa"/>
            <w:vAlign w:val="center"/>
          </w:tcPr>
          <w:p w14:paraId="75A6F1D0" w14:textId="77777777" w:rsidR="00DE6F7D" w:rsidRDefault="00284A22">
            <w:pPr>
              <w:jc w:val="center"/>
              <w:rPr>
                <w:color w:val="000000"/>
              </w:rPr>
            </w:pPr>
            <w:hyperlink r:id="rId21">
              <w:r w:rsidR="00844AE2">
                <w:rPr>
                  <w:color w:val="0563C1"/>
                  <w:sz w:val="22"/>
                  <w:szCs w:val="22"/>
                  <w:u w:val="single"/>
                </w:rPr>
                <w:t>Puppeteer</w:t>
              </w:r>
            </w:hyperlink>
          </w:p>
        </w:tc>
      </w:tr>
      <w:tr w:rsidR="00DE6F7D" w14:paraId="4573A74C" w14:textId="77777777">
        <w:tc>
          <w:tcPr>
            <w:tcW w:w="1938" w:type="dxa"/>
            <w:vAlign w:val="center"/>
          </w:tcPr>
          <w:p w14:paraId="75E03CCF" w14:textId="77777777" w:rsidR="00DE6F7D" w:rsidRDefault="00844AE2">
            <w:pPr>
              <w:jc w:val="center"/>
            </w:pPr>
            <w:r>
              <w:rPr>
                <w:sz w:val="22"/>
                <w:szCs w:val="22"/>
              </w:rPr>
              <w:t>Scrape text, files, images and PDF content from web</w:t>
            </w:r>
          </w:p>
          <w:p w14:paraId="3689C93C" w14:textId="77777777" w:rsidR="00DE6F7D" w:rsidRDefault="00844AE2">
            <w:pPr>
              <w:jc w:val="center"/>
            </w:pPr>
            <w:r>
              <w:rPr>
                <w:sz w:val="22"/>
                <w:szCs w:val="22"/>
              </w:rPr>
              <w:t>TSV, CSV,XML, XLSX or JSON</w:t>
            </w:r>
          </w:p>
        </w:tc>
        <w:tc>
          <w:tcPr>
            <w:tcW w:w="1939" w:type="dxa"/>
            <w:vAlign w:val="center"/>
          </w:tcPr>
          <w:p w14:paraId="5EF9DC56" w14:textId="77777777" w:rsidR="00DE6F7D" w:rsidRDefault="00844AE2">
            <w:pPr>
              <w:jc w:val="center"/>
            </w:pPr>
            <w:r>
              <w:rPr>
                <w:sz w:val="22"/>
                <w:szCs w:val="22"/>
                <w:rtl/>
              </w:rPr>
              <w:t>לא מיידי, משתנה</w:t>
            </w:r>
          </w:p>
        </w:tc>
        <w:tc>
          <w:tcPr>
            <w:tcW w:w="1938" w:type="dxa"/>
            <w:vAlign w:val="center"/>
          </w:tcPr>
          <w:p w14:paraId="3286AB68" w14:textId="77777777" w:rsidR="00DE6F7D" w:rsidRDefault="00844AE2">
            <w:pPr>
              <w:jc w:val="center"/>
            </w:pPr>
            <w:r>
              <w:rPr>
                <w:sz w:val="22"/>
                <w:szCs w:val="22"/>
                <w:rtl/>
              </w:rPr>
              <w:t>כן</w:t>
            </w:r>
          </w:p>
        </w:tc>
        <w:tc>
          <w:tcPr>
            <w:tcW w:w="1939" w:type="dxa"/>
            <w:vAlign w:val="center"/>
          </w:tcPr>
          <w:p w14:paraId="736A784A" w14:textId="77777777" w:rsidR="00DE6F7D" w:rsidRDefault="00844AE2">
            <w:pPr>
              <w:jc w:val="center"/>
            </w:pPr>
            <w:r>
              <w:rPr>
                <w:sz w:val="22"/>
                <w:szCs w:val="22"/>
                <w:rtl/>
              </w:rPr>
              <w:t>כן</w:t>
            </w:r>
          </w:p>
        </w:tc>
        <w:tc>
          <w:tcPr>
            <w:tcW w:w="1939" w:type="dxa"/>
            <w:vAlign w:val="center"/>
          </w:tcPr>
          <w:p w14:paraId="5695A1F9" w14:textId="77777777" w:rsidR="00DE6F7D" w:rsidRDefault="00284A22">
            <w:pPr>
              <w:jc w:val="center"/>
              <w:rPr>
                <w:color w:val="000000"/>
              </w:rPr>
            </w:pPr>
            <w:hyperlink r:id="rId22">
              <w:r w:rsidR="00844AE2">
                <w:rPr>
                  <w:color w:val="0563C1"/>
                  <w:sz w:val="22"/>
                  <w:szCs w:val="22"/>
                  <w:u w:val="single"/>
                </w:rPr>
                <w:t>Mozenda</w:t>
              </w:r>
            </w:hyperlink>
          </w:p>
        </w:tc>
      </w:tr>
      <w:tr w:rsidR="00DE6F7D" w14:paraId="05C4ECB2" w14:textId="77777777">
        <w:tc>
          <w:tcPr>
            <w:tcW w:w="1938" w:type="dxa"/>
            <w:vAlign w:val="center"/>
          </w:tcPr>
          <w:p w14:paraId="00E5E049" w14:textId="77777777" w:rsidR="00DE6F7D" w:rsidRDefault="00844AE2">
            <w:pPr>
              <w:jc w:val="center"/>
            </w:pPr>
            <w:r>
              <w:rPr>
                <w:sz w:val="22"/>
                <w:szCs w:val="22"/>
                <w:rtl/>
              </w:rPr>
              <w:t>ללא צורך בקוד</w:t>
            </w:r>
          </w:p>
        </w:tc>
        <w:tc>
          <w:tcPr>
            <w:tcW w:w="1939" w:type="dxa"/>
            <w:vAlign w:val="center"/>
          </w:tcPr>
          <w:p w14:paraId="0DDA038D" w14:textId="77777777" w:rsidR="00DE6F7D" w:rsidRDefault="00844AE2">
            <w:pPr>
              <w:jc w:val="center"/>
            </w:pPr>
            <w:r>
              <w:rPr>
                <w:sz w:val="22"/>
                <w:szCs w:val="22"/>
                <w:rtl/>
              </w:rPr>
              <w:t>לא מיידי, משתנה</w:t>
            </w:r>
          </w:p>
        </w:tc>
        <w:tc>
          <w:tcPr>
            <w:tcW w:w="1938" w:type="dxa"/>
            <w:vAlign w:val="center"/>
          </w:tcPr>
          <w:p w14:paraId="7FC6E015" w14:textId="77777777" w:rsidR="00DE6F7D" w:rsidRDefault="00844AE2">
            <w:pPr>
              <w:jc w:val="center"/>
            </w:pPr>
            <w:r>
              <w:rPr>
                <w:sz w:val="22"/>
                <w:szCs w:val="22"/>
                <w:rtl/>
              </w:rPr>
              <w:t>כן</w:t>
            </w:r>
          </w:p>
        </w:tc>
        <w:tc>
          <w:tcPr>
            <w:tcW w:w="1939" w:type="dxa"/>
            <w:vAlign w:val="center"/>
          </w:tcPr>
          <w:p w14:paraId="0B8F8340" w14:textId="77777777" w:rsidR="00DE6F7D" w:rsidRDefault="00844AE2">
            <w:pPr>
              <w:jc w:val="center"/>
            </w:pPr>
            <w:r>
              <w:rPr>
                <w:sz w:val="22"/>
                <w:szCs w:val="22"/>
                <w:rtl/>
              </w:rPr>
              <w:t>כן</w:t>
            </w:r>
          </w:p>
        </w:tc>
        <w:tc>
          <w:tcPr>
            <w:tcW w:w="1939" w:type="dxa"/>
            <w:vAlign w:val="center"/>
          </w:tcPr>
          <w:p w14:paraId="1BAAE2A1" w14:textId="77777777" w:rsidR="00DE6F7D" w:rsidRDefault="00284A22">
            <w:pPr>
              <w:jc w:val="center"/>
              <w:rPr>
                <w:color w:val="000000"/>
              </w:rPr>
            </w:pPr>
            <w:hyperlink r:id="rId23">
              <w:r w:rsidR="00844AE2">
                <w:rPr>
                  <w:color w:val="0563C1"/>
                  <w:sz w:val="22"/>
                  <w:szCs w:val="22"/>
                  <w:u w:val="single"/>
                </w:rPr>
                <w:t>Import.io</w:t>
              </w:r>
            </w:hyperlink>
          </w:p>
        </w:tc>
      </w:tr>
      <w:tr w:rsidR="00DE6F7D" w14:paraId="3D609234" w14:textId="77777777">
        <w:tc>
          <w:tcPr>
            <w:tcW w:w="1938" w:type="dxa"/>
            <w:vAlign w:val="center"/>
          </w:tcPr>
          <w:p w14:paraId="6EB91099" w14:textId="77777777" w:rsidR="00DE6F7D" w:rsidRDefault="00844AE2">
            <w:pPr>
              <w:jc w:val="center"/>
            </w:pPr>
            <w:r>
              <w:rPr>
                <w:sz w:val="22"/>
                <w:szCs w:val="22"/>
              </w:rPr>
              <w:lastRenderedPageBreak/>
              <w:t>Stock monitor</w:t>
            </w:r>
          </w:p>
          <w:p w14:paraId="4CBEB6AA" w14:textId="77777777" w:rsidR="00DE6F7D" w:rsidRDefault="00844AE2">
            <w:pPr>
              <w:jc w:val="center"/>
            </w:pPr>
            <w:r>
              <w:rPr>
                <w:sz w:val="22"/>
                <w:szCs w:val="22"/>
              </w:rPr>
              <w:t>Product analytics</w:t>
            </w:r>
          </w:p>
          <w:p w14:paraId="4B7285FA" w14:textId="77777777" w:rsidR="00DE6F7D" w:rsidRDefault="00844AE2">
            <w:pPr>
              <w:jc w:val="center"/>
            </w:pPr>
            <w:r>
              <w:rPr>
                <w:sz w:val="22"/>
                <w:szCs w:val="22"/>
              </w:rPr>
              <w:t>Data reports</w:t>
            </w:r>
          </w:p>
        </w:tc>
        <w:tc>
          <w:tcPr>
            <w:tcW w:w="1939" w:type="dxa"/>
            <w:vAlign w:val="center"/>
          </w:tcPr>
          <w:p w14:paraId="038AA915" w14:textId="77777777" w:rsidR="00DE6F7D" w:rsidRDefault="00844AE2">
            <w:pPr>
              <w:jc w:val="center"/>
            </w:pPr>
            <w:r>
              <w:rPr>
                <w:sz w:val="22"/>
                <w:szCs w:val="22"/>
                <w:rtl/>
              </w:rPr>
              <w:t>לא מיידי, משתנה</w:t>
            </w:r>
          </w:p>
        </w:tc>
        <w:tc>
          <w:tcPr>
            <w:tcW w:w="1938" w:type="dxa"/>
            <w:vAlign w:val="center"/>
          </w:tcPr>
          <w:p w14:paraId="79853543" w14:textId="77777777" w:rsidR="00DE6F7D" w:rsidRDefault="00844AE2">
            <w:pPr>
              <w:jc w:val="center"/>
            </w:pPr>
            <w:r>
              <w:rPr>
                <w:sz w:val="22"/>
                <w:szCs w:val="22"/>
                <w:rtl/>
              </w:rPr>
              <w:t>כן</w:t>
            </w:r>
          </w:p>
        </w:tc>
        <w:tc>
          <w:tcPr>
            <w:tcW w:w="1939" w:type="dxa"/>
            <w:vAlign w:val="center"/>
          </w:tcPr>
          <w:p w14:paraId="065932BF" w14:textId="77777777" w:rsidR="00DE6F7D" w:rsidRDefault="00844AE2">
            <w:pPr>
              <w:jc w:val="center"/>
            </w:pPr>
            <w:r>
              <w:rPr>
                <w:sz w:val="22"/>
                <w:szCs w:val="22"/>
                <w:rtl/>
              </w:rPr>
              <w:t>כן</w:t>
            </w:r>
          </w:p>
        </w:tc>
        <w:tc>
          <w:tcPr>
            <w:tcW w:w="1939" w:type="dxa"/>
            <w:vAlign w:val="center"/>
          </w:tcPr>
          <w:p w14:paraId="26FC6FFA" w14:textId="77777777" w:rsidR="00DE6F7D" w:rsidRDefault="00284A22">
            <w:pPr>
              <w:jc w:val="center"/>
              <w:rPr>
                <w:color w:val="000000"/>
              </w:rPr>
            </w:pPr>
            <w:hyperlink r:id="rId24">
              <w:r w:rsidR="00844AE2">
                <w:rPr>
                  <w:color w:val="0563C1"/>
                  <w:sz w:val="22"/>
                  <w:szCs w:val="22"/>
                  <w:u w:val="single"/>
                </w:rPr>
                <w:t>Scrapinghub</w:t>
              </w:r>
            </w:hyperlink>
          </w:p>
        </w:tc>
      </w:tr>
      <w:tr w:rsidR="00DE6F7D" w14:paraId="421C22D1" w14:textId="77777777">
        <w:tc>
          <w:tcPr>
            <w:tcW w:w="1938" w:type="dxa"/>
            <w:vAlign w:val="center"/>
          </w:tcPr>
          <w:p w14:paraId="3CD59A33" w14:textId="77777777" w:rsidR="00DE6F7D" w:rsidRDefault="00844AE2">
            <w:pPr>
              <w:jc w:val="center"/>
            </w:pPr>
            <w:r>
              <w:rPr>
                <w:sz w:val="22"/>
                <w:szCs w:val="22"/>
              </w:rPr>
              <w:t>Proxy</w:t>
            </w:r>
          </w:p>
          <w:p w14:paraId="6989710A" w14:textId="77777777" w:rsidR="00DE6F7D" w:rsidRDefault="00844AE2">
            <w:pPr>
              <w:jc w:val="center"/>
            </w:pPr>
            <w:r>
              <w:rPr>
                <w:sz w:val="22"/>
                <w:szCs w:val="22"/>
              </w:rPr>
              <w:t>Multiply crawlers</w:t>
            </w:r>
          </w:p>
          <w:p w14:paraId="58C276A8" w14:textId="77777777" w:rsidR="00DE6F7D" w:rsidRDefault="00844AE2">
            <w:pPr>
              <w:jc w:val="center"/>
            </w:pPr>
            <w:r>
              <w:rPr>
                <w:sz w:val="22"/>
                <w:szCs w:val="22"/>
              </w:rPr>
              <w:t>No code knowledge</w:t>
            </w:r>
          </w:p>
        </w:tc>
        <w:tc>
          <w:tcPr>
            <w:tcW w:w="1939" w:type="dxa"/>
            <w:vAlign w:val="center"/>
          </w:tcPr>
          <w:p w14:paraId="374EE5B2" w14:textId="77777777" w:rsidR="00DE6F7D" w:rsidRDefault="00844AE2">
            <w:pPr>
              <w:jc w:val="center"/>
            </w:pPr>
            <w:r>
              <w:rPr>
                <w:sz w:val="22"/>
                <w:szCs w:val="22"/>
                <w:rtl/>
              </w:rPr>
              <w:t>לא מיידי, משתנה</w:t>
            </w:r>
          </w:p>
        </w:tc>
        <w:tc>
          <w:tcPr>
            <w:tcW w:w="1938" w:type="dxa"/>
            <w:vAlign w:val="center"/>
          </w:tcPr>
          <w:p w14:paraId="68CEAF42" w14:textId="77777777" w:rsidR="00DE6F7D" w:rsidRDefault="00844AE2">
            <w:pPr>
              <w:jc w:val="center"/>
            </w:pPr>
            <w:r>
              <w:rPr>
                <w:sz w:val="22"/>
                <w:szCs w:val="22"/>
                <w:rtl/>
              </w:rPr>
              <w:t>כן</w:t>
            </w:r>
          </w:p>
        </w:tc>
        <w:tc>
          <w:tcPr>
            <w:tcW w:w="1939" w:type="dxa"/>
            <w:vAlign w:val="center"/>
          </w:tcPr>
          <w:p w14:paraId="5C266FC2" w14:textId="77777777" w:rsidR="00DE6F7D" w:rsidRDefault="00844AE2">
            <w:pPr>
              <w:jc w:val="center"/>
            </w:pPr>
            <w:r>
              <w:rPr>
                <w:sz w:val="22"/>
                <w:szCs w:val="22"/>
                <w:rtl/>
              </w:rPr>
              <w:t>כן</w:t>
            </w:r>
          </w:p>
        </w:tc>
        <w:tc>
          <w:tcPr>
            <w:tcW w:w="1939" w:type="dxa"/>
            <w:vAlign w:val="center"/>
          </w:tcPr>
          <w:p w14:paraId="499A5E30" w14:textId="77777777" w:rsidR="00DE6F7D" w:rsidRDefault="00284A22">
            <w:pPr>
              <w:jc w:val="center"/>
              <w:rPr>
                <w:color w:val="000000"/>
              </w:rPr>
            </w:pPr>
            <w:hyperlink r:id="rId25">
              <w:r w:rsidR="00844AE2">
                <w:rPr>
                  <w:color w:val="0563C1"/>
                  <w:sz w:val="22"/>
                  <w:szCs w:val="22"/>
                  <w:u w:val="single"/>
                </w:rPr>
                <w:t>Dexi.io/CloudScrape</w:t>
              </w:r>
            </w:hyperlink>
          </w:p>
        </w:tc>
      </w:tr>
    </w:tbl>
    <w:p w14:paraId="4C707B6D" w14:textId="77777777" w:rsidR="00DE6F7D" w:rsidRDefault="00844AE2">
      <w:pPr>
        <w:spacing w:line="240" w:lineRule="auto"/>
      </w:pPr>
      <w:r>
        <w:rPr>
          <w:rtl/>
        </w:rPr>
        <w:br/>
        <w:t xml:space="preserve">הכרייה מתבססת על העובדה שהרוב המוחלט של אתרים נבנה ע"י </w:t>
      </w:r>
      <w:r>
        <w:t>html</w:t>
      </w:r>
      <w:r>
        <w:rPr>
          <w:rtl/>
        </w:rPr>
        <w:t xml:space="preserve"> עם חוקים וקווים מנחים ברורים. לאחר חקירה של כל אתר מידע ניתן להבין את האופן בו הוא בנה את התאר והאופן בו הוא מציג את המידע. </w:t>
      </w:r>
      <w:r>
        <w:rPr>
          <w:rtl/>
        </w:rPr>
        <w:br/>
        <w:t xml:space="preserve">כל אתר מקבל תשומת לב והבנה איך ניתן למשוך בצורה הכי מהירה ואפקטיבית את המידע. אפשרות של </w:t>
      </w:r>
      <w:r>
        <w:t>API</w:t>
      </w:r>
      <w:r>
        <w:rPr>
          <w:rtl/>
        </w:rPr>
        <w:t xml:space="preserve">, קריאת </w:t>
      </w:r>
      <w:r>
        <w:t>html</w:t>
      </w:r>
      <w:r>
        <w:rPr>
          <w:rtl/>
        </w:rPr>
        <w:t xml:space="preserve"> או איתור ערך ערך בצורה רלוונטית בקצב איטי. </w:t>
      </w:r>
      <w:r>
        <w:rPr>
          <w:rtl/>
        </w:rPr>
        <w:br/>
        <w:t>כריית המדיע צריכה להיות בצורה איטית ומדמה פעולות אל אדם ממוצע בהתנהגות אל מול האתר. רוב האתרים כיום מגנים על כמות הבקשות לשרת שלהם על ידי הגבלה ב</w:t>
      </w:r>
      <w:r>
        <w:t>API</w:t>
      </w:r>
      <w:r>
        <w:rPr>
          <w:rtl/>
        </w:rPr>
        <w:t xml:space="preserve"> שהם מספקים, חיפוש בקשות על ידי רובוט (כמות בקשות, כתובת המכשיר המבצע את הדרישה למידע, כמות הלחיצות באתר, לחיצות על מידע שקיים ויזואלית ולא מוחבא בקוד (מלוכדת רובוט בקוד), מהירות הפעולות באתר (נסיון למשוך מידע לפני שהוא נטען), ועוד..) </w:t>
      </w:r>
      <w:r>
        <w:rPr>
          <w:rtl/>
        </w:rPr>
        <w:br/>
        <w:t>בעת בניית הזחלן יש ללמוד את הגנות האתר על ידי ניסוי וטעיה ולנסות לצמצם את כמות הבקשות, לחיצות מהאתר כדי להקטין את הסיכון לזיהוי כזחלן רובוטי.</w:t>
      </w:r>
    </w:p>
    <w:p w14:paraId="123BD3BA" w14:textId="77777777" w:rsidR="00DE6F7D" w:rsidRDefault="00844AE2">
      <w:pPr>
        <w:spacing w:line="240" w:lineRule="auto"/>
      </w:pPr>
      <w:r>
        <w:rPr>
          <w:rtl/>
        </w:rPr>
        <w:t>מכיוון שהמערכת היא לצורך לימוד ובדיקת יכולות, הוחלט לוודא שאכן הכרייה מתבצעת לפי חוקי בוט החיפוש(</w:t>
      </w:r>
      <w:r>
        <w:t>robots.txt</w:t>
      </w:r>
      <w:r>
        <w:rPr>
          <w:rtl/>
        </w:rPr>
        <w:t>) ובהגדרה אין משיכה של מידע בתשלום, אלא רק מה שמוצג באופן פומבי למשתמש הרגיל.</w:t>
      </w:r>
    </w:p>
    <w:p w14:paraId="1C3632DB" w14:textId="77777777" w:rsidR="00DE6F7D" w:rsidRDefault="00844AE2">
      <w:pPr>
        <w:spacing w:line="240" w:lineRule="auto"/>
      </w:pPr>
      <w:r>
        <w:rPr>
          <w:rtl/>
        </w:rPr>
        <w:t>כרגע האתרים שנבחרו לכרייה הם אתרים שהמידע שאנחנו צריכים לגשת אליו הוא חינמי</w:t>
      </w:r>
    </w:p>
    <w:tbl>
      <w:tblPr>
        <w:tblStyle w:val="a7"/>
        <w:bidiVisual/>
        <w:tblW w:w="82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59"/>
        <w:gridCol w:w="1659"/>
        <w:gridCol w:w="1659"/>
        <w:gridCol w:w="1659"/>
        <w:gridCol w:w="1659"/>
      </w:tblGrid>
      <w:tr w:rsidR="00DE6F7D" w14:paraId="0CBF4477" w14:textId="77777777">
        <w:trPr>
          <w:jc w:val="center"/>
        </w:trPr>
        <w:tc>
          <w:tcPr>
            <w:tcW w:w="1659" w:type="dxa"/>
            <w:shd w:val="clear" w:color="auto" w:fill="A8D08D"/>
            <w:vAlign w:val="center"/>
          </w:tcPr>
          <w:p w14:paraId="6649BC72" w14:textId="77777777" w:rsidR="00DE6F7D" w:rsidRDefault="00844AE2">
            <w:pPr>
              <w:jc w:val="center"/>
              <w:rPr>
                <w:b/>
              </w:rPr>
            </w:pPr>
            <w:r>
              <w:rPr>
                <w:b/>
                <w:sz w:val="22"/>
                <w:szCs w:val="22"/>
              </w:rPr>
              <w:t>stockwteets</w:t>
            </w:r>
          </w:p>
        </w:tc>
        <w:tc>
          <w:tcPr>
            <w:tcW w:w="1659" w:type="dxa"/>
            <w:shd w:val="clear" w:color="auto" w:fill="A8D08D"/>
            <w:vAlign w:val="center"/>
          </w:tcPr>
          <w:p w14:paraId="35CF46CB" w14:textId="77777777" w:rsidR="00DE6F7D" w:rsidRDefault="00844AE2">
            <w:pPr>
              <w:jc w:val="center"/>
              <w:rPr>
                <w:b/>
              </w:rPr>
            </w:pPr>
            <w:r>
              <w:rPr>
                <w:b/>
                <w:sz w:val="22"/>
                <w:szCs w:val="22"/>
              </w:rPr>
              <w:t>Yahoo finanace</w:t>
            </w:r>
          </w:p>
        </w:tc>
        <w:tc>
          <w:tcPr>
            <w:tcW w:w="1659" w:type="dxa"/>
            <w:vAlign w:val="center"/>
          </w:tcPr>
          <w:p w14:paraId="6BDBAA5E" w14:textId="77777777" w:rsidR="00DE6F7D" w:rsidRDefault="00844AE2">
            <w:pPr>
              <w:jc w:val="center"/>
              <w:rPr>
                <w:b/>
                <w:color w:val="FF0000"/>
              </w:rPr>
            </w:pPr>
            <w:r>
              <w:rPr>
                <w:b/>
                <w:color w:val="FF0000"/>
                <w:sz w:val="22"/>
                <w:szCs w:val="22"/>
              </w:rPr>
              <w:t>openInsider</w:t>
            </w:r>
          </w:p>
        </w:tc>
        <w:tc>
          <w:tcPr>
            <w:tcW w:w="1659" w:type="dxa"/>
            <w:shd w:val="clear" w:color="auto" w:fill="A8D08D"/>
            <w:vAlign w:val="center"/>
          </w:tcPr>
          <w:p w14:paraId="6523C312" w14:textId="77777777" w:rsidR="00DE6F7D" w:rsidRDefault="00844AE2">
            <w:pPr>
              <w:jc w:val="center"/>
              <w:rPr>
                <w:b/>
              </w:rPr>
            </w:pPr>
            <w:r>
              <w:rPr>
                <w:b/>
                <w:sz w:val="22"/>
                <w:szCs w:val="22"/>
              </w:rPr>
              <w:t>gurofucus</w:t>
            </w:r>
          </w:p>
        </w:tc>
        <w:tc>
          <w:tcPr>
            <w:tcW w:w="1659" w:type="dxa"/>
            <w:vAlign w:val="center"/>
          </w:tcPr>
          <w:p w14:paraId="27FF6B2C" w14:textId="77777777" w:rsidR="00DE6F7D" w:rsidRDefault="00DE6F7D">
            <w:pPr>
              <w:jc w:val="center"/>
            </w:pPr>
          </w:p>
        </w:tc>
      </w:tr>
      <w:tr w:rsidR="00DE6F7D" w14:paraId="17B5CD21" w14:textId="77777777">
        <w:trPr>
          <w:jc w:val="center"/>
        </w:trPr>
        <w:tc>
          <w:tcPr>
            <w:tcW w:w="1659" w:type="dxa"/>
            <w:shd w:val="clear" w:color="auto" w:fill="A8D08D"/>
            <w:vAlign w:val="center"/>
          </w:tcPr>
          <w:p w14:paraId="20B235AA" w14:textId="77777777" w:rsidR="00DE6F7D" w:rsidRDefault="00844AE2">
            <w:pPr>
              <w:jc w:val="center"/>
              <w:rPr>
                <w:b/>
              </w:rPr>
            </w:pPr>
            <w:r>
              <w:rPr>
                <w:b/>
                <w:sz w:val="22"/>
                <w:szCs w:val="22"/>
                <w:rtl/>
              </w:rPr>
              <w:t>אין</w:t>
            </w:r>
          </w:p>
        </w:tc>
        <w:tc>
          <w:tcPr>
            <w:tcW w:w="1659" w:type="dxa"/>
            <w:shd w:val="clear" w:color="auto" w:fill="A8D08D"/>
            <w:vAlign w:val="center"/>
          </w:tcPr>
          <w:p w14:paraId="6FC18994" w14:textId="77777777" w:rsidR="00DE6F7D" w:rsidRDefault="00844AE2">
            <w:pPr>
              <w:jc w:val="center"/>
              <w:rPr>
                <w:b/>
              </w:rPr>
            </w:pPr>
            <w:r>
              <w:rPr>
                <w:b/>
                <w:sz w:val="22"/>
                <w:szCs w:val="22"/>
                <w:rtl/>
              </w:rPr>
              <w:t>יש</w:t>
            </w:r>
          </w:p>
        </w:tc>
        <w:tc>
          <w:tcPr>
            <w:tcW w:w="1659" w:type="dxa"/>
            <w:vAlign w:val="center"/>
          </w:tcPr>
          <w:p w14:paraId="6EC7F643" w14:textId="77777777" w:rsidR="00DE6F7D" w:rsidRDefault="00844AE2">
            <w:pPr>
              <w:jc w:val="center"/>
              <w:rPr>
                <w:color w:val="FF0000"/>
              </w:rPr>
            </w:pPr>
            <w:r>
              <w:rPr>
                <w:color w:val="FF0000"/>
                <w:sz w:val="22"/>
                <w:szCs w:val="22"/>
                <w:rtl/>
              </w:rPr>
              <w:t xml:space="preserve">יש </w:t>
            </w:r>
          </w:p>
        </w:tc>
        <w:tc>
          <w:tcPr>
            <w:tcW w:w="1659" w:type="dxa"/>
            <w:shd w:val="clear" w:color="auto" w:fill="A8D08D"/>
            <w:vAlign w:val="center"/>
          </w:tcPr>
          <w:p w14:paraId="083F6027" w14:textId="77777777" w:rsidR="00DE6F7D" w:rsidRDefault="00844AE2">
            <w:pPr>
              <w:jc w:val="center"/>
              <w:rPr>
                <w:b/>
              </w:rPr>
            </w:pPr>
            <w:r>
              <w:rPr>
                <w:b/>
                <w:sz w:val="22"/>
                <w:szCs w:val="22"/>
                <w:rtl/>
              </w:rPr>
              <w:t>אין</w:t>
            </w:r>
          </w:p>
        </w:tc>
        <w:tc>
          <w:tcPr>
            <w:tcW w:w="1659" w:type="dxa"/>
            <w:vAlign w:val="center"/>
          </w:tcPr>
          <w:p w14:paraId="02587CBB" w14:textId="77777777" w:rsidR="00DE6F7D" w:rsidRDefault="00844AE2">
            <w:pPr>
              <w:jc w:val="center"/>
              <w:rPr>
                <w:b/>
              </w:rPr>
            </w:pPr>
            <w:r>
              <w:rPr>
                <w:b/>
                <w:sz w:val="22"/>
                <w:szCs w:val="22"/>
              </w:rPr>
              <w:t>API</w:t>
            </w:r>
          </w:p>
        </w:tc>
      </w:tr>
      <w:tr w:rsidR="00DE6F7D" w14:paraId="60C135B0" w14:textId="77777777">
        <w:trPr>
          <w:jc w:val="center"/>
        </w:trPr>
        <w:tc>
          <w:tcPr>
            <w:tcW w:w="1659" w:type="dxa"/>
            <w:shd w:val="clear" w:color="auto" w:fill="A8D08D"/>
            <w:vAlign w:val="center"/>
          </w:tcPr>
          <w:p w14:paraId="348B3180" w14:textId="77777777" w:rsidR="00DE6F7D" w:rsidRDefault="00844AE2">
            <w:pPr>
              <w:spacing w:line="259" w:lineRule="auto"/>
              <w:jc w:val="center"/>
            </w:pPr>
            <w:r>
              <w:rPr>
                <w:b/>
                <w:sz w:val="22"/>
                <w:szCs w:val="22"/>
                <w:rtl/>
              </w:rPr>
              <w:t>אין</w:t>
            </w:r>
          </w:p>
        </w:tc>
        <w:tc>
          <w:tcPr>
            <w:tcW w:w="1659" w:type="dxa"/>
            <w:shd w:val="clear" w:color="auto" w:fill="A8D08D"/>
            <w:vAlign w:val="center"/>
          </w:tcPr>
          <w:p w14:paraId="5AF6C30E" w14:textId="77777777" w:rsidR="00DE6F7D" w:rsidRDefault="00844AE2">
            <w:pPr>
              <w:jc w:val="center"/>
              <w:rPr>
                <w:b/>
              </w:rPr>
            </w:pPr>
            <w:r>
              <w:rPr>
                <w:b/>
                <w:sz w:val="22"/>
                <w:szCs w:val="22"/>
                <w:rtl/>
              </w:rPr>
              <w:t>יש</w:t>
            </w:r>
          </w:p>
        </w:tc>
        <w:tc>
          <w:tcPr>
            <w:tcW w:w="1659" w:type="dxa"/>
            <w:vAlign w:val="center"/>
          </w:tcPr>
          <w:p w14:paraId="47A5DBD5" w14:textId="77777777" w:rsidR="00DE6F7D" w:rsidRDefault="00844AE2">
            <w:pPr>
              <w:jc w:val="center"/>
              <w:rPr>
                <w:color w:val="FF0000"/>
              </w:rPr>
            </w:pPr>
            <w:r>
              <w:rPr>
                <w:color w:val="FF0000"/>
                <w:sz w:val="22"/>
                <w:szCs w:val="22"/>
                <w:rtl/>
              </w:rPr>
              <w:t>יש</w:t>
            </w:r>
          </w:p>
        </w:tc>
        <w:tc>
          <w:tcPr>
            <w:tcW w:w="1659" w:type="dxa"/>
            <w:shd w:val="clear" w:color="auto" w:fill="A8D08D"/>
            <w:vAlign w:val="center"/>
          </w:tcPr>
          <w:p w14:paraId="40EF5BDC" w14:textId="77777777" w:rsidR="00DE6F7D" w:rsidRDefault="00844AE2">
            <w:pPr>
              <w:jc w:val="center"/>
              <w:rPr>
                <w:b/>
              </w:rPr>
            </w:pPr>
            <w:r>
              <w:rPr>
                <w:b/>
                <w:sz w:val="22"/>
                <w:szCs w:val="22"/>
                <w:rtl/>
              </w:rPr>
              <w:t>אין</w:t>
            </w:r>
          </w:p>
        </w:tc>
        <w:tc>
          <w:tcPr>
            <w:tcW w:w="1659" w:type="dxa"/>
            <w:vAlign w:val="center"/>
          </w:tcPr>
          <w:p w14:paraId="39A3ECD3" w14:textId="77777777" w:rsidR="00DE6F7D" w:rsidRDefault="00844AE2">
            <w:pPr>
              <w:jc w:val="center"/>
              <w:rPr>
                <w:b/>
              </w:rPr>
            </w:pPr>
            <w:r>
              <w:rPr>
                <w:b/>
                <w:sz w:val="22"/>
                <w:szCs w:val="22"/>
                <w:rtl/>
              </w:rPr>
              <w:t>תשלום על שירותי אתר</w:t>
            </w:r>
          </w:p>
        </w:tc>
      </w:tr>
      <w:tr w:rsidR="00DE6F7D" w14:paraId="69AC451D" w14:textId="77777777">
        <w:trPr>
          <w:jc w:val="center"/>
        </w:trPr>
        <w:tc>
          <w:tcPr>
            <w:tcW w:w="1659" w:type="dxa"/>
            <w:shd w:val="clear" w:color="auto" w:fill="A8D08D"/>
            <w:vAlign w:val="center"/>
          </w:tcPr>
          <w:p w14:paraId="6F359560" w14:textId="77777777" w:rsidR="00DE6F7D" w:rsidRDefault="00844AE2">
            <w:pPr>
              <w:jc w:val="center"/>
              <w:rPr>
                <w:b/>
              </w:rPr>
            </w:pPr>
            <w:r>
              <w:rPr>
                <w:b/>
                <w:sz w:val="22"/>
                <w:szCs w:val="22"/>
                <w:rtl/>
              </w:rPr>
              <w:t>אין הגבלה על השירותים המבוקשים</w:t>
            </w:r>
          </w:p>
        </w:tc>
        <w:tc>
          <w:tcPr>
            <w:tcW w:w="1659" w:type="dxa"/>
            <w:shd w:val="clear" w:color="auto" w:fill="A8D08D"/>
            <w:vAlign w:val="center"/>
          </w:tcPr>
          <w:p w14:paraId="75B0680D" w14:textId="77777777" w:rsidR="00DE6F7D" w:rsidRDefault="00844AE2">
            <w:pPr>
              <w:jc w:val="center"/>
              <w:rPr>
                <w:b/>
              </w:rPr>
            </w:pPr>
            <w:r>
              <w:rPr>
                <w:b/>
                <w:sz w:val="22"/>
                <w:szCs w:val="22"/>
                <w:rtl/>
              </w:rPr>
              <w:t>אין הגבלה על השירותים המבוקשים</w:t>
            </w:r>
          </w:p>
        </w:tc>
        <w:tc>
          <w:tcPr>
            <w:tcW w:w="1659" w:type="dxa"/>
            <w:vAlign w:val="center"/>
          </w:tcPr>
          <w:p w14:paraId="0B94B562" w14:textId="77777777" w:rsidR="00DE6F7D" w:rsidRDefault="00844AE2">
            <w:pPr>
              <w:jc w:val="center"/>
              <w:rPr>
                <w:color w:val="FF0000"/>
              </w:rPr>
            </w:pPr>
            <w:r>
              <w:rPr>
                <w:color w:val="FF0000"/>
                <w:sz w:val="22"/>
                <w:szCs w:val="22"/>
                <w:rtl/>
              </w:rPr>
              <w:t>יש הגבלה</w:t>
            </w:r>
          </w:p>
        </w:tc>
        <w:tc>
          <w:tcPr>
            <w:tcW w:w="1659" w:type="dxa"/>
            <w:shd w:val="clear" w:color="auto" w:fill="A8D08D"/>
            <w:vAlign w:val="center"/>
          </w:tcPr>
          <w:p w14:paraId="62FF316A" w14:textId="77777777" w:rsidR="00DE6F7D" w:rsidRDefault="00844AE2">
            <w:pPr>
              <w:jc w:val="center"/>
              <w:rPr>
                <w:b/>
              </w:rPr>
            </w:pPr>
            <w:r>
              <w:rPr>
                <w:b/>
                <w:sz w:val="22"/>
                <w:szCs w:val="22"/>
                <w:rtl/>
              </w:rPr>
              <w:t>אין הגבלה על השירותים המבוקשים</w:t>
            </w:r>
          </w:p>
        </w:tc>
        <w:tc>
          <w:tcPr>
            <w:tcW w:w="1659" w:type="dxa"/>
            <w:vAlign w:val="center"/>
          </w:tcPr>
          <w:p w14:paraId="73178DEA" w14:textId="77777777" w:rsidR="00DE6F7D" w:rsidRDefault="00844AE2">
            <w:pPr>
              <w:jc w:val="center"/>
              <w:rPr>
                <w:b/>
              </w:rPr>
            </w:pPr>
            <w:r>
              <w:rPr>
                <w:b/>
                <w:sz w:val="22"/>
                <w:szCs w:val="22"/>
              </w:rPr>
              <w:t>Robots.txt</w:t>
            </w:r>
          </w:p>
        </w:tc>
      </w:tr>
    </w:tbl>
    <w:p w14:paraId="10E45429" w14:textId="77777777" w:rsidR="00DE6F7D" w:rsidRDefault="00844AE2">
      <w:pPr>
        <w:spacing w:line="240" w:lineRule="auto"/>
      </w:pPr>
      <w:r>
        <w:rPr>
          <w:rtl/>
        </w:rPr>
        <w:t>כרגע המערכת עוקבת אחרי ידיעות של משתמשים כלליים שרוצים להביע דעה על המניה אבל הם לא מומחים או אנשי מפתח במדיה היכולים להשפיע בצורה קיצוני על מחיר מניה. לאחר שלב הסיווג מידע, ובניית מודל חיזוי נוכל להרכיב רשימה של אנשים שהשפיעו / צדקו בהערכה שלהם על המניה והמערכת תדע לחפש בנוסף (כגורם קלט נוסף) ידיעות ספציפיות שלהם וגם נוכל להכניס לרשימה אנשי מפתח שאנחנו הגדרנו כרלוונטיים.</w:t>
      </w:r>
    </w:p>
    <w:p w14:paraId="227D6E94" w14:textId="77777777" w:rsidR="00DE6F7D" w:rsidRDefault="00844AE2">
      <w:pPr>
        <w:spacing w:line="240" w:lineRule="auto"/>
      </w:pPr>
      <w:r>
        <w:rPr>
          <w:rtl/>
        </w:rPr>
        <w:t xml:space="preserve">בהיבטי משימות הנוגעות לטקסט (ניתוח טקסט, הבנה סמנטית, חילוץ ישויות ואימון מודלים) נבחנו מספר ספריות </w:t>
      </w:r>
      <w:r>
        <w:t>PYTHON</w:t>
      </w:r>
      <w:r>
        <w:rPr>
          <w:rtl/>
        </w:rPr>
        <w:t xml:space="preserve">, המסוגלות למלא את המשימות המבוקשות, ביניהן </w:t>
      </w:r>
      <w:r>
        <w:t>NLTK, SPACY, ALLEN NLP, SPARKNLP, STANFORD</w:t>
      </w:r>
      <w:r>
        <w:rPr>
          <w:rtl/>
        </w:rPr>
        <w:t xml:space="preserve">.  חלקן לא עמדו בכל המשימות הנדרשות ונפסלו וחלקן היו בשימוש מצומצם לעומת האחרות. לבסוף הוחלט להתקדם עם ספריית </w:t>
      </w:r>
      <w:r>
        <w:t>NLTK</w:t>
      </w:r>
      <w:r>
        <w:rPr>
          <w:rtl/>
        </w:rPr>
        <w:t>, היודעת לעמוד בכלל המשימות (חילוץ ישויות, קשרים, פירוק משפטים, ניתוח תחבירי ואימון מודלים) והיא ספריית בעלת השימוש הרחב ביותר כיום בתחום ה</w:t>
      </w:r>
      <w:r>
        <w:t>NLP</w:t>
      </w:r>
      <w:r>
        <w:rPr>
          <w:rtl/>
        </w:rPr>
        <w:t xml:space="preserve">. בשלב ראשוני, על מנת לבצע ניתוח טקסט מבלי לחכות לכריית המידע, נפנה אל תוצרים מוכנים הנמצאים כיום ברשת וכך נוכל להפיק תובנות וניסיון כאשר המידע </w:t>
      </w:r>
      <w:r>
        <w:rPr>
          <w:rtl/>
        </w:rPr>
        <w:lastRenderedPageBreak/>
        <w:t>שאנו מעוניינים בו יהיה מוכן. סיכון בהיבט הזה הוא הבנה סמנטית, שכל עולם ה</w:t>
      </w:r>
      <w:r>
        <w:t>NLP</w:t>
      </w:r>
      <w:r>
        <w:rPr>
          <w:rtl/>
        </w:rPr>
        <w:t xml:space="preserve"> מנסה לפענח סמנטיקה בצורה גבוהה(בעיית הציניות למשל) מכיוון שזאת בעיה גלובלית שעדיין אל נפתרה נוכל להסתכל על כמות רבה של דיווחים לכל מניה ועל כמה אנשים שנתייג כבעלי </w:t>
      </w:r>
    </w:p>
    <w:tbl>
      <w:tblPr>
        <w:tblStyle w:val="a8"/>
        <w:tblW w:w="82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760"/>
        <w:gridCol w:w="2760"/>
        <w:gridCol w:w="2760"/>
      </w:tblGrid>
      <w:tr w:rsidR="00DE6F7D" w14:paraId="26E35FED" w14:textId="77777777">
        <w:tc>
          <w:tcPr>
            <w:tcW w:w="2760" w:type="dxa"/>
          </w:tcPr>
          <w:p w14:paraId="4107FAC2" w14:textId="77777777" w:rsidR="00DE6F7D" w:rsidRDefault="00844AE2">
            <w:pPr>
              <w:spacing w:line="259" w:lineRule="auto"/>
              <w:rPr>
                <w:rFonts w:ascii="Calibri" w:eastAsia="Calibri" w:hAnsi="Calibri" w:cs="Calibri"/>
                <w:color w:val="000000"/>
              </w:rPr>
            </w:pPr>
            <w:r>
              <w:rPr>
                <w:rFonts w:ascii="Calibri" w:eastAsia="Calibri" w:hAnsi="Calibri" w:cs="Calibri"/>
                <w:b/>
                <w:color w:val="000000"/>
                <w:rtl/>
              </w:rPr>
              <w:t>יכולות</w:t>
            </w:r>
          </w:p>
        </w:tc>
        <w:tc>
          <w:tcPr>
            <w:tcW w:w="2760" w:type="dxa"/>
          </w:tcPr>
          <w:p w14:paraId="6A2BB9E4" w14:textId="77777777" w:rsidR="00DE6F7D" w:rsidRDefault="00844AE2">
            <w:pPr>
              <w:spacing w:line="259" w:lineRule="auto"/>
              <w:rPr>
                <w:rFonts w:ascii="Calibri" w:eastAsia="Calibri" w:hAnsi="Calibri" w:cs="Calibri"/>
                <w:color w:val="000000"/>
              </w:rPr>
            </w:pPr>
            <w:r>
              <w:rPr>
                <w:rFonts w:ascii="Calibri" w:eastAsia="Calibri" w:hAnsi="Calibri" w:cs="Calibri"/>
                <w:b/>
                <w:color w:val="000000"/>
                <w:rtl/>
              </w:rPr>
              <w:t>תאור</w:t>
            </w:r>
          </w:p>
        </w:tc>
        <w:tc>
          <w:tcPr>
            <w:tcW w:w="2760" w:type="dxa"/>
          </w:tcPr>
          <w:p w14:paraId="2A8762BB" w14:textId="77777777" w:rsidR="00DE6F7D" w:rsidRDefault="00844AE2">
            <w:pPr>
              <w:spacing w:line="259" w:lineRule="auto"/>
              <w:rPr>
                <w:rFonts w:ascii="Calibri" w:eastAsia="Calibri" w:hAnsi="Calibri" w:cs="Calibri"/>
                <w:color w:val="000000"/>
              </w:rPr>
            </w:pPr>
            <w:r>
              <w:rPr>
                <w:rFonts w:ascii="Calibri" w:eastAsia="Calibri" w:hAnsi="Calibri" w:cs="Calibri"/>
                <w:b/>
                <w:color w:val="000000"/>
                <w:rtl/>
              </w:rPr>
              <w:t>תשתית</w:t>
            </w:r>
          </w:p>
        </w:tc>
      </w:tr>
      <w:tr w:rsidR="00DE6F7D" w14:paraId="2307251F" w14:textId="77777777">
        <w:tc>
          <w:tcPr>
            <w:tcW w:w="2760" w:type="dxa"/>
            <w:shd w:val="clear" w:color="auto" w:fill="A8D08D"/>
          </w:tcPr>
          <w:p w14:paraId="7BE3BF37"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חילוץ ישויות, חילוץ קשרים, פירוק למשטים, ניתוח תחבירי</w:t>
            </w:r>
          </w:p>
        </w:tc>
        <w:tc>
          <w:tcPr>
            <w:tcW w:w="2760" w:type="dxa"/>
            <w:shd w:val="clear" w:color="auto" w:fill="A8D08D"/>
          </w:tcPr>
          <w:p w14:paraId="6B2BA30E" w14:textId="77777777" w:rsidR="00DE6F7D" w:rsidRDefault="00844AE2">
            <w:pPr>
              <w:spacing w:line="259" w:lineRule="auto"/>
              <w:rPr>
                <w:color w:val="000000"/>
              </w:rPr>
            </w:pPr>
            <w:r>
              <w:rPr>
                <w:rFonts w:ascii="Calibri" w:eastAsia="Calibri" w:hAnsi="Calibri" w:cs="Calibri"/>
                <w:color w:val="000000"/>
                <w:rtl/>
              </w:rPr>
              <w:t>תשתית לביצוע סט רחב של פעולות</w:t>
            </w:r>
            <w:r>
              <w:rPr>
                <w:color w:val="000000"/>
              </w:rPr>
              <w:t xml:space="preserve"> NLP. </w:t>
            </w:r>
            <w:r>
              <w:rPr>
                <w:rFonts w:ascii="Calibri" w:eastAsia="Calibri" w:hAnsi="Calibri" w:cs="Calibri"/>
                <w:color w:val="000000"/>
                <w:rtl/>
              </w:rPr>
              <w:t>בשימוש נרחב בתעשייה</w:t>
            </w:r>
            <w:r>
              <w:rPr>
                <w:color w:val="000000"/>
              </w:rPr>
              <w:t>.</w:t>
            </w:r>
          </w:p>
        </w:tc>
        <w:tc>
          <w:tcPr>
            <w:tcW w:w="2760" w:type="dxa"/>
            <w:shd w:val="clear" w:color="auto" w:fill="A8D08D"/>
          </w:tcPr>
          <w:p w14:paraId="041B3684" w14:textId="77777777" w:rsidR="00DE6F7D" w:rsidRDefault="00844AE2">
            <w:pPr>
              <w:spacing w:line="259" w:lineRule="auto"/>
              <w:rPr>
                <w:color w:val="000000"/>
              </w:rPr>
            </w:pPr>
            <w:r>
              <w:rPr>
                <w:color w:val="000000"/>
              </w:rPr>
              <w:t>NLTK</w:t>
            </w:r>
          </w:p>
        </w:tc>
      </w:tr>
      <w:tr w:rsidR="00DE6F7D" w14:paraId="531E9111" w14:textId="77777777">
        <w:tc>
          <w:tcPr>
            <w:tcW w:w="2760" w:type="dxa"/>
          </w:tcPr>
          <w:p w14:paraId="6427CE75"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חילוץ ישויות, חילוץ קשרים, פירוק למשטים, ניתוח תחבירי</w:t>
            </w:r>
          </w:p>
        </w:tc>
        <w:tc>
          <w:tcPr>
            <w:tcW w:w="2760" w:type="dxa"/>
          </w:tcPr>
          <w:p w14:paraId="6628412F" w14:textId="77777777" w:rsidR="00DE6F7D" w:rsidRDefault="00844AE2">
            <w:pPr>
              <w:spacing w:line="259" w:lineRule="auto"/>
              <w:rPr>
                <w:color w:val="000000"/>
              </w:rPr>
            </w:pPr>
            <w:r>
              <w:rPr>
                <w:rFonts w:ascii="Calibri" w:eastAsia="Calibri" w:hAnsi="Calibri" w:cs="Calibri"/>
                <w:color w:val="000000"/>
                <w:rtl/>
              </w:rPr>
              <w:t>תשתית לאימון מודלים למשימות</w:t>
            </w:r>
            <w:r>
              <w:rPr>
                <w:color w:val="000000"/>
              </w:rPr>
              <w:t xml:space="preserve"> NLP</w:t>
            </w:r>
          </w:p>
        </w:tc>
        <w:tc>
          <w:tcPr>
            <w:tcW w:w="2760" w:type="dxa"/>
          </w:tcPr>
          <w:p w14:paraId="31598A62" w14:textId="77777777" w:rsidR="00DE6F7D" w:rsidRDefault="00844AE2">
            <w:pPr>
              <w:spacing w:line="259" w:lineRule="auto"/>
              <w:jc w:val="right"/>
              <w:rPr>
                <w:color w:val="000000"/>
              </w:rPr>
            </w:pPr>
            <w:r>
              <w:rPr>
                <w:color w:val="000000"/>
              </w:rPr>
              <w:t>SPACY</w:t>
            </w:r>
          </w:p>
        </w:tc>
      </w:tr>
      <w:tr w:rsidR="00DE6F7D" w14:paraId="74D09B10" w14:textId="77777777">
        <w:tc>
          <w:tcPr>
            <w:tcW w:w="2760" w:type="dxa"/>
          </w:tcPr>
          <w:p w14:paraId="56B00D3F"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חילות ישויות, חילוץ קשרים</w:t>
            </w:r>
          </w:p>
        </w:tc>
        <w:tc>
          <w:tcPr>
            <w:tcW w:w="2760" w:type="dxa"/>
          </w:tcPr>
          <w:p w14:paraId="3AF8FC15"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מבוססת על</w:t>
            </w:r>
            <w:r>
              <w:rPr>
                <w:color w:val="000000"/>
              </w:rPr>
              <w:t xml:space="preserve"> SPACY.</w:t>
            </w:r>
            <w:r>
              <w:br/>
            </w:r>
            <w:r>
              <w:rPr>
                <w:color w:val="000000"/>
                <w:rtl/>
              </w:rPr>
              <w:t>מוסיפה יכולות הסבר למשתמש</w:t>
            </w:r>
          </w:p>
        </w:tc>
        <w:tc>
          <w:tcPr>
            <w:tcW w:w="2760" w:type="dxa"/>
          </w:tcPr>
          <w:p w14:paraId="7CEB956E" w14:textId="77777777" w:rsidR="00DE6F7D" w:rsidRDefault="00844AE2">
            <w:pPr>
              <w:spacing w:line="259" w:lineRule="auto"/>
              <w:rPr>
                <w:color w:val="000000"/>
              </w:rPr>
            </w:pPr>
            <w:r>
              <w:rPr>
                <w:color w:val="000000"/>
              </w:rPr>
              <w:t>ALLENNLP</w:t>
            </w:r>
          </w:p>
        </w:tc>
      </w:tr>
      <w:tr w:rsidR="00DE6F7D" w14:paraId="501BC6C0" w14:textId="77777777">
        <w:tc>
          <w:tcPr>
            <w:tcW w:w="2760" w:type="dxa"/>
          </w:tcPr>
          <w:p w14:paraId="01D9A9A1"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חילוץ ישויות, חילוץ קשרים, פירוק למשטים, ניתוח תחבירי</w:t>
            </w:r>
          </w:p>
        </w:tc>
        <w:tc>
          <w:tcPr>
            <w:tcW w:w="2760" w:type="dxa"/>
          </w:tcPr>
          <w:p w14:paraId="164D3FDC"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תשתית לאימון מודלים למשימות</w:t>
            </w:r>
            <w:r>
              <w:rPr>
                <w:color w:val="000000"/>
              </w:rPr>
              <w:t xml:space="preserve"> NLP </w:t>
            </w:r>
            <w:r>
              <w:rPr>
                <w:rFonts w:ascii="Calibri" w:eastAsia="Calibri" w:hAnsi="Calibri" w:cs="Calibri"/>
                <w:color w:val="000000"/>
                <w:rtl/>
              </w:rPr>
              <w:t>מבוססת ע</w:t>
            </w:r>
            <w:r>
              <w:rPr>
                <w:color w:val="000000"/>
              </w:rPr>
              <w:t xml:space="preserve"> MXNET </w:t>
            </w:r>
            <w:r>
              <w:rPr>
                <w:rFonts w:ascii="Calibri" w:eastAsia="Calibri" w:hAnsi="Calibri" w:cs="Calibri"/>
                <w:color w:val="000000"/>
                <w:rtl/>
              </w:rPr>
              <w:t>בשימוש אמזון</w:t>
            </w:r>
          </w:p>
        </w:tc>
        <w:tc>
          <w:tcPr>
            <w:tcW w:w="2760" w:type="dxa"/>
          </w:tcPr>
          <w:p w14:paraId="2C97A182" w14:textId="77777777" w:rsidR="00DE6F7D" w:rsidRDefault="00844AE2">
            <w:pPr>
              <w:spacing w:line="259" w:lineRule="auto"/>
              <w:jc w:val="both"/>
              <w:rPr>
                <w:color w:val="000000"/>
              </w:rPr>
            </w:pPr>
            <w:r>
              <w:rPr>
                <w:color w:val="000000"/>
              </w:rPr>
              <w:t>GLUON NLP</w:t>
            </w:r>
          </w:p>
        </w:tc>
      </w:tr>
      <w:tr w:rsidR="00DE6F7D" w14:paraId="599E73DE" w14:textId="77777777">
        <w:tc>
          <w:tcPr>
            <w:tcW w:w="2760" w:type="dxa"/>
          </w:tcPr>
          <w:p w14:paraId="54A49B60"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חילוץ ישויות, חילוץ קשרים, פירוק למשטים, ניתוח תחבירי</w:t>
            </w:r>
          </w:p>
          <w:p w14:paraId="49E993BB" w14:textId="77777777" w:rsidR="00DE6F7D" w:rsidRDefault="00DE6F7D">
            <w:pPr>
              <w:spacing w:line="259" w:lineRule="auto"/>
              <w:rPr>
                <w:color w:val="000000"/>
              </w:rPr>
            </w:pPr>
          </w:p>
        </w:tc>
        <w:tc>
          <w:tcPr>
            <w:tcW w:w="2760" w:type="dxa"/>
          </w:tcPr>
          <w:p w14:paraId="20D54F51" w14:textId="77777777" w:rsidR="00DE6F7D" w:rsidRDefault="00844AE2">
            <w:pPr>
              <w:spacing w:line="259" w:lineRule="auto"/>
              <w:rPr>
                <w:color w:val="000000"/>
              </w:rPr>
            </w:pPr>
            <w:r>
              <w:rPr>
                <w:rFonts w:ascii="Calibri" w:eastAsia="Calibri" w:hAnsi="Calibri" w:cs="Calibri"/>
                <w:color w:val="000000"/>
                <w:rtl/>
              </w:rPr>
              <w:t>תשתית לאימון מודלים למשימות</w:t>
            </w:r>
            <w:r>
              <w:rPr>
                <w:color w:val="000000"/>
              </w:rPr>
              <w:t xml:space="preserve"> NLP</w:t>
            </w:r>
          </w:p>
        </w:tc>
        <w:tc>
          <w:tcPr>
            <w:tcW w:w="2760" w:type="dxa"/>
          </w:tcPr>
          <w:p w14:paraId="32509CDC" w14:textId="77777777" w:rsidR="00DE6F7D" w:rsidRDefault="00844AE2">
            <w:pPr>
              <w:spacing w:line="259" w:lineRule="auto"/>
              <w:rPr>
                <w:color w:val="000000"/>
              </w:rPr>
            </w:pPr>
            <w:r>
              <w:rPr>
                <w:color w:val="000000"/>
              </w:rPr>
              <w:t>SPARK NLP</w:t>
            </w:r>
          </w:p>
        </w:tc>
      </w:tr>
      <w:tr w:rsidR="00DE6F7D" w14:paraId="06436332" w14:textId="77777777">
        <w:tc>
          <w:tcPr>
            <w:tcW w:w="2760" w:type="dxa"/>
          </w:tcPr>
          <w:p w14:paraId="2ED00496" w14:textId="77777777" w:rsidR="00DE6F7D" w:rsidRDefault="00844AE2">
            <w:pPr>
              <w:spacing w:line="259" w:lineRule="auto"/>
              <w:rPr>
                <w:rFonts w:ascii="Calibri" w:eastAsia="Calibri" w:hAnsi="Calibri" w:cs="Calibri"/>
                <w:color w:val="000000"/>
              </w:rPr>
            </w:pPr>
            <w:r>
              <w:rPr>
                <w:rFonts w:ascii="Calibri" w:eastAsia="Calibri" w:hAnsi="Calibri" w:cs="Calibri"/>
                <w:color w:val="000000"/>
                <w:rtl/>
              </w:rPr>
              <w:t>ניתוח תחבירי</w:t>
            </w:r>
          </w:p>
        </w:tc>
        <w:tc>
          <w:tcPr>
            <w:tcW w:w="2760" w:type="dxa"/>
          </w:tcPr>
          <w:p w14:paraId="7D4CA869" w14:textId="77777777" w:rsidR="00DE6F7D" w:rsidRDefault="00844AE2">
            <w:pPr>
              <w:spacing w:line="259" w:lineRule="auto"/>
              <w:rPr>
                <w:color w:val="000000"/>
              </w:rPr>
            </w:pPr>
            <w:r>
              <w:rPr>
                <w:rFonts w:ascii="Calibri" w:eastAsia="Calibri" w:hAnsi="Calibri" w:cs="Calibri"/>
                <w:color w:val="000000"/>
                <w:rtl/>
              </w:rPr>
              <w:t>מנתח תחבירי בעברית</w:t>
            </w:r>
            <w:r>
              <w:rPr>
                <w:color w:val="000000"/>
              </w:rPr>
              <w:t xml:space="preserve"> </w:t>
            </w:r>
          </w:p>
        </w:tc>
        <w:tc>
          <w:tcPr>
            <w:tcW w:w="2760" w:type="dxa"/>
          </w:tcPr>
          <w:p w14:paraId="00E5ADA6" w14:textId="77777777" w:rsidR="00DE6F7D" w:rsidRDefault="00844AE2">
            <w:pPr>
              <w:spacing w:line="259" w:lineRule="auto"/>
              <w:rPr>
                <w:color w:val="000000"/>
              </w:rPr>
            </w:pPr>
            <w:r>
              <w:rPr>
                <w:color w:val="000000"/>
              </w:rPr>
              <w:t>YAP</w:t>
            </w:r>
          </w:p>
        </w:tc>
      </w:tr>
    </w:tbl>
    <w:p w14:paraId="624116E2" w14:textId="77777777" w:rsidR="00DE6F7D" w:rsidRDefault="00844AE2">
      <w:pPr>
        <w:spacing w:line="240" w:lineRule="auto"/>
      </w:pPr>
      <w:r>
        <w:rPr>
          <w:rtl/>
        </w:rPr>
        <w:t>אמינות גבוהה ולא נסתמך רק על דעה אחת.</w:t>
      </w:r>
    </w:p>
    <w:p w14:paraId="7617B765" w14:textId="77777777" w:rsidR="00DE6F7D" w:rsidRDefault="00844AE2">
      <w:pPr>
        <w:spacing w:line="240" w:lineRule="auto"/>
      </w:pPr>
      <w:r>
        <w:rPr>
          <w:rtl/>
        </w:rPr>
        <w:t>בתחום המודל: נשתמש בשפת</w:t>
      </w:r>
      <w:r>
        <w:t xml:space="preserve"> Python </w:t>
      </w:r>
      <w:r>
        <w:rPr>
          <w:rtl/>
        </w:rPr>
        <w:t>בהתאם לחלקים הקודמים בפרויקט</w:t>
      </w:r>
      <w:r>
        <w:t>.</w:t>
      </w:r>
    </w:p>
    <w:p w14:paraId="06E38FBC" w14:textId="77777777" w:rsidR="00DE6F7D" w:rsidRDefault="00DE6F7D">
      <w:pPr>
        <w:spacing w:line="240" w:lineRule="auto"/>
      </w:pPr>
    </w:p>
    <w:p w14:paraId="630DE474" w14:textId="77777777" w:rsidR="00DE6F7D" w:rsidRDefault="00844AE2">
      <w:pPr>
        <w:spacing w:line="240" w:lineRule="auto"/>
      </w:pPr>
      <w:r>
        <w:rPr>
          <w:rtl/>
        </w:rPr>
        <w:t xml:space="preserve">      מבחינת בחירת הספריות והמודל למימוש נבחנו מספר אפשרויות המסוכמות בטבלה הבאה:</w:t>
      </w:r>
    </w:p>
    <w:tbl>
      <w:tblPr>
        <w:tblStyle w:val="a9"/>
        <w:bidiVisual/>
        <w:tblW w:w="82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2100"/>
        <w:gridCol w:w="1185"/>
        <w:gridCol w:w="1476"/>
        <w:gridCol w:w="932"/>
        <w:gridCol w:w="1069"/>
      </w:tblGrid>
      <w:tr w:rsidR="00DE6F7D" w14:paraId="0996BB52" w14:textId="77777777">
        <w:tc>
          <w:tcPr>
            <w:tcW w:w="1530" w:type="dxa"/>
            <w:vAlign w:val="center"/>
          </w:tcPr>
          <w:p w14:paraId="27022915" w14:textId="77777777" w:rsidR="00DE6F7D" w:rsidRDefault="00844AE2">
            <w:pPr>
              <w:jc w:val="center"/>
              <w:rPr>
                <w:b/>
                <w:sz w:val="22"/>
                <w:szCs w:val="22"/>
              </w:rPr>
            </w:pPr>
            <w:r>
              <w:rPr>
                <w:b/>
                <w:sz w:val="22"/>
                <w:szCs w:val="22"/>
                <w:rtl/>
              </w:rPr>
              <w:t>שם הספרייה</w:t>
            </w:r>
          </w:p>
        </w:tc>
        <w:tc>
          <w:tcPr>
            <w:tcW w:w="2100" w:type="dxa"/>
            <w:vAlign w:val="center"/>
          </w:tcPr>
          <w:p w14:paraId="18EED689" w14:textId="77777777" w:rsidR="00DE6F7D" w:rsidRDefault="00844AE2">
            <w:pPr>
              <w:jc w:val="center"/>
              <w:rPr>
                <w:b/>
                <w:sz w:val="22"/>
                <w:szCs w:val="22"/>
              </w:rPr>
            </w:pPr>
            <w:r>
              <w:rPr>
                <w:b/>
                <w:sz w:val="22"/>
                <w:szCs w:val="22"/>
                <w:rtl/>
              </w:rPr>
              <w:t>תחום התמחות</w:t>
            </w:r>
          </w:p>
        </w:tc>
        <w:tc>
          <w:tcPr>
            <w:tcW w:w="1185" w:type="dxa"/>
            <w:vAlign w:val="center"/>
          </w:tcPr>
          <w:p w14:paraId="1DA8F953" w14:textId="77777777" w:rsidR="00DE6F7D" w:rsidRDefault="00844AE2">
            <w:pPr>
              <w:jc w:val="center"/>
              <w:rPr>
                <w:b/>
                <w:sz w:val="22"/>
                <w:szCs w:val="22"/>
              </w:rPr>
            </w:pPr>
            <w:r>
              <w:rPr>
                <w:b/>
                <w:sz w:val="22"/>
                <w:szCs w:val="22"/>
                <w:rtl/>
              </w:rPr>
              <w:t>פופולריות</w:t>
            </w:r>
          </w:p>
        </w:tc>
        <w:tc>
          <w:tcPr>
            <w:tcW w:w="1476" w:type="dxa"/>
            <w:vAlign w:val="center"/>
          </w:tcPr>
          <w:p w14:paraId="7671976D" w14:textId="77777777" w:rsidR="00DE6F7D" w:rsidRDefault="00844AE2">
            <w:pPr>
              <w:jc w:val="center"/>
              <w:rPr>
                <w:b/>
                <w:sz w:val="22"/>
                <w:szCs w:val="22"/>
              </w:rPr>
            </w:pPr>
            <w:r>
              <w:rPr>
                <w:b/>
                <w:sz w:val="22"/>
                <w:szCs w:val="22"/>
                <w:rtl/>
              </w:rPr>
              <w:t>שימוש עיקרי</w:t>
            </w:r>
          </w:p>
        </w:tc>
        <w:tc>
          <w:tcPr>
            <w:tcW w:w="932" w:type="dxa"/>
            <w:vAlign w:val="center"/>
          </w:tcPr>
          <w:p w14:paraId="7ECB2C3A" w14:textId="77777777" w:rsidR="00DE6F7D" w:rsidRDefault="00844AE2">
            <w:pPr>
              <w:jc w:val="center"/>
              <w:rPr>
                <w:b/>
                <w:sz w:val="22"/>
                <w:szCs w:val="22"/>
              </w:rPr>
            </w:pPr>
            <w:r>
              <w:rPr>
                <w:b/>
                <w:sz w:val="22"/>
                <w:szCs w:val="22"/>
                <w:rtl/>
              </w:rPr>
              <w:t>עדכני</w:t>
            </w:r>
          </w:p>
        </w:tc>
        <w:tc>
          <w:tcPr>
            <w:tcW w:w="1069" w:type="dxa"/>
            <w:vAlign w:val="center"/>
          </w:tcPr>
          <w:p w14:paraId="536CA22F" w14:textId="77777777" w:rsidR="00DE6F7D" w:rsidRDefault="00844AE2">
            <w:pPr>
              <w:jc w:val="center"/>
              <w:rPr>
                <w:b/>
                <w:sz w:val="22"/>
                <w:szCs w:val="22"/>
              </w:rPr>
            </w:pPr>
            <w:r>
              <w:rPr>
                <w:b/>
                <w:sz w:val="22"/>
                <w:szCs w:val="22"/>
                <w:rtl/>
              </w:rPr>
              <w:t>דירוג התאמה</w:t>
            </w:r>
          </w:p>
        </w:tc>
      </w:tr>
      <w:tr w:rsidR="00DE6F7D" w14:paraId="7C7B31C0" w14:textId="77777777">
        <w:tc>
          <w:tcPr>
            <w:tcW w:w="1530" w:type="dxa"/>
            <w:vAlign w:val="center"/>
          </w:tcPr>
          <w:p w14:paraId="769CEEE2" w14:textId="77777777" w:rsidR="00DE6F7D" w:rsidRDefault="00844AE2">
            <w:pPr>
              <w:jc w:val="center"/>
              <w:rPr>
                <w:sz w:val="22"/>
                <w:szCs w:val="22"/>
              </w:rPr>
            </w:pPr>
            <w:r>
              <w:rPr>
                <w:sz w:val="22"/>
                <w:szCs w:val="22"/>
              </w:rPr>
              <w:t>TensorFlow</w:t>
            </w:r>
          </w:p>
        </w:tc>
        <w:tc>
          <w:tcPr>
            <w:tcW w:w="2100" w:type="dxa"/>
            <w:vAlign w:val="center"/>
          </w:tcPr>
          <w:p w14:paraId="7D8559D8" w14:textId="77777777" w:rsidR="00DE6F7D" w:rsidRDefault="00844AE2">
            <w:pPr>
              <w:jc w:val="center"/>
              <w:rPr>
                <w:sz w:val="22"/>
                <w:szCs w:val="22"/>
              </w:rPr>
            </w:pPr>
            <w:r>
              <w:rPr>
                <w:sz w:val="22"/>
                <w:szCs w:val="22"/>
                <w:rtl/>
              </w:rPr>
              <w:t>רשתות נוירונים</w:t>
            </w:r>
          </w:p>
        </w:tc>
        <w:tc>
          <w:tcPr>
            <w:tcW w:w="1185" w:type="dxa"/>
            <w:vAlign w:val="center"/>
          </w:tcPr>
          <w:p w14:paraId="7FD4BC82" w14:textId="77777777" w:rsidR="00DE6F7D" w:rsidRDefault="00844AE2">
            <w:pPr>
              <w:jc w:val="center"/>
              <w:rPr>
                <w:sz w:val="22"/>
                <w:szCs w:val="22"/>
              </w:rPr>
            </w:pPr>
            <w:r>
              <w:rPr>
                <w:sz w:val="22"/>
                <w:szCs w:val="22"/>
              </w:rPr>
              <w:t>5</w:t>
            </w:r>
          </w:p>
        </w:tc>
        <w:tc>
          <w:tcPr>
            <w:tcW w:w="1476" w:type="dxa"/>
            <w:vAlign w:val="center"/>
          </w:tcPr>
          <w:p w14:paraId="1F50CFF9" w14:textId="77777777" w:rsidR="00DE6F7D" w:rsidRDefault="00844AE2">
            <w:pPr>
              <w:jc w:val="center"/>
              <w:rPr>
                <w:sz w:val="22"/>
                <w:szCs w:val="22"/>
              </w:rPr>
            </w:pPr>
            <w:r>
              <w:rPr>
                <w:sz w:val="22"/>
                <w:szCs w:val="22"/>
                <w:rtl/>
              </w:rPr>
              <w:t>גרפים</w:t>
            </w:r>
          </w:p>
        </w:tc>
        <w:tc>
          <w:tcPr>
            <w:tcW w:w="932" w:type="dxa"/>
            <w:vAlign w:val="center"/>
          </w:tcPr>
          <w:p w14:paraId="7A4749F6" w14:textId="77777777" w:rsidR="00DE6F7D" w:rsidRDefault="00844AE2">
            <w:pPr>
              <w:jc w:val="center"/>
              <w:rPr>
                <w:sz w:val="22"/>
                <w:szCs w:val="22"/>
              </w:rPr>
            </w:pPr>
            <w:r>
              <w:rPr>
                <w:sz w:val="22"/>
                <w:szCs w:val="22"/>
              </w:rPr>
              <w:t>5</w:t>
            </w:r>
          </w:p>
        </w:tc>
        <w:tc>
          <w:tcPr>
            <w:tcW w:w="1069" w:type="dxa"/>
            <w:vAlign w:val="center"/>
          </w:tcPr>
          <w:p w14:paraId="1BED5FA6" w14:textId="77777777" w:rsidR="00DE6F7D" w:rsidRDefault="00844AE2">
            <w:pPr>
              <w:jc w:val="center"/>
              <w:rPr>
                <w:sz w:val="22"/>
                <w:szCs w:val="22"/>
              </w:rPr>
            </w:pPr>
            <w:r>
              <w:rPr>
                <w:sz w:val="22"/>
                <w:szCs w:val="22"/>
              </w:rPr>
              <w:t>4</w:t>
            </w:r>
          </w:p>
        </w:tc>
      </w:tr>
      <w:tr w:rsidR="00DE6F7D" w14:paraId="1D86D617" w14:textId="77777777">
        <w:tc>
          <w:tcPr>
            <w:tcW w:w="1530" w:type="dxa"/>
            <w:shd w:val="clear" w:color="auto" w:fill="A8D08D"/>
            <w:vAlign w:val="center"/>
          </w:tcPr>
          <w:p w14:paraId="1D3099C6" w14:textId="77777777" w:rsidR="00DE6F7D" w:rsidRDefault="00844AE2">
            <w:pPr>
              <w:jc w:val="center"/>
              <w:rPr>
                <w:b/>
                <w:color w:val="000000"/>
                <w:sz w:val="22"/>
                <w:szCs w:val="22"/>
              </w:rPr>
            </w:pPr>
            <w:r>
              <w:rPr>
                <w:b/>
                <w:color w:val="000000"/>
                <w:sz w:val="22"/>
                <w:szCs w:val="22"/>
              </w:rPr>
              <w:t>Scikit-learn</w:t>
            </w:r>
          </w:p>
        </w:tc>
        <w:tc>
          <w:tcPr>
            <w:tcW w:w="2100" w:type="dxa"/>
            <w:shd w:val="clear" w:color="auto" w:fill="A8D08D"/>
            <w:vAlign w:val="center"/>
          </w:tcPr>
          <w:p w14:paraId="6C8800B1" w14:textId="77777777" w:rsidR="00DE6F7D" w:rsidRDefault="00844AE2">
            <w:pPr>
              <w:jc w:val="center"/>
              <w:rPr>
                <w:b/>
                <w:color w:val="000000"/>
                <w:sz w:val="22"/>
                <w:szCs w:val="22"/>
              </w:rPr>
            </w:pPr>
            <w:r>
              <w:rPr>
                <w:b/>
                <w:color w:val="000000"/>
                <w:sz w:val="22"/>
                <w:szCs w:val="22"/>
                <w:rtl/>
              </w:rPr>
              <w:t>למידת מכונה, למידה עמוקה</w:t>
            </w:r>
          </w:p>
        </w:tc>
        <w:tc>
          <w:tcPr>
            <w:tcW w:w="1185" w:type="dxa"/>
            <w:shd w:val="clear" w:color="auto" w:fill="A8D08D"/>
            <w:vAlign w:val="center"/>
          </w:tcPr>
          <w:p w14:paraId="388F763F" w14:textId="77777777" w:rsidR="00DE6F7D" w:rsidRDefault="00844AE2">
            <w:pPr>
              <w:jc w:val="center"/>
              <w:rPr>
                <w:b/>
                <w:color w:val="000000"/>
                <w:sz w:val="22"/>
                <w:szCs w:val="22"/>
              </w:rPr>
            </w:pPr>
            <w:r>
              <w:rPr>
                <w:b/>
                <w:color w:val="000000"/>
                <w:sz w:val="22"/>
                <w:szCs w:val="22"/>
              </w:rPr>
              <w:t>4</w:t>
            </w:r>
          </w:p>
        </w:tc>
        <w:tc>
          <w:tcPr>
            <w:tcW w:w="1476" w:type="dxa"/>
            <w:shd w:val="clear" w:color="auto" w:fill="A8D08D"/>
            <w:vAlign w:val="center"/>
          </w:tcPr>
          <w:p w14:paraId="72B810BF" w14:textId="77777777" w:rsidR="00DE6F7D" w:rsidRDefault="00844AE2">
            <w:pPr>
              <w:jc w:val="center"/>
              <w:rPr>
                <w:b/>
                <w:color w:val="000000"/>
                <w:sz w:val="22"/>
                <w:szCs w:val="22"/>
              </w:rPr>
            </w:pPr>
            <w:r>
              <w:rPr>
                <w:b/>
                <w:color w:val="000000"/>
                <w:sz w:val="22"/>
                <w:szCs w:val="22"/>
                <w:rtl/>
              </w:rPr>
              <w:t>נתונים</w:t>
            </w:r>
          </w:p>
        </w:tc>
        <w:tc>
          <w:tcPr>
            <w:tcW w:w="932" w:type="dxa"/>
            <w:shd w:val="clear" w:color="auto" w:fill="A8D08D"/>
            <w:vAlign w:val="center"/>
          </w:tcPr>
          <w:p w14:paraId="1A6762A1" w14:textId="77777777" w:rsidR="00DE6F7D" w:rsidRDefault="00844AE2">
            <w:pPr>
              <w:jc w:val="center"/>
              <w:rPr>
                <w:b/>
                <w:color w:val="000000"/>
                <w:sz w:val="22"/>
                <w:szCs w:val="22"/>
              </w:rPr>
            </w:pPr>
            <w:r>
              <w:rPr>
                <w:b/>
                <w:color w:val="000000"/>
                <w:sz w:val="22"/>
                <w:szCs w:val="22"/>
              </w:rPr>
              <w:t>4</w:t>
            </w:r>
          </w:p>
        </w:tc>
        <w:tc>
          <w:tcPr>
            <w:tcW w:w="1069" w:type="dxa"/>
            <w:shd w:val="clear" w:color="auto" w:fill="A8D08D"/>
            <w:vAlign w:val="center"/>
          </w:tcPr>
          <w:p w14:paraId="0B3F7C0E" w14:textId="77777777" w:rsidR="00DE6F7D" w:rsidRDefault="00844AE2">
            <w:pPr>
              <w:jc w:val="center"/>
              <w:rPr>
                <w:b/>
                <w:color w:val="000000"/>
                <w:sz w:val="22"/>
                <w:szCs w:val="22"/>
              </w:rPr>
            </w:pPr>
            <w:r>
              <w:rPr>
                <w:b/>
                <w:color w:val="000000"/>
                <w:sz w:val="22"/>
                <w:szCs w:val="22"/>
              </w:rPr>
              <w:t>5</w:t>
            </w:r>
          </w:p>
        </w:tc>
      </w:tr>
      <w:tr w:rsidR="00DE6F7D" w14:paraId="0DD1F6A1" w14:textId="77777777">
        <w:tc>
          <w:tcPr>
            <w:tcW w:w="1530" w:type="dxa"/>
            <w:vAlign w:val="center"/>
          </w:tcPr>
          <w:p w14:paraId="58D00240" w14:textId="77777777" w:rsidR="00DE6F7D" w:rsidRDefault="00844AE2">
            <w:pPr>
              <w:jc w:val="center"/>
              <w:rPr>
                <w:sz w:val="22"/>
                <w:szCs w:val="22"/>
              </w:rPr>
            </w:pPr>
            <w:r>
              <w:rPr>
                <w:sz w:val="22"/>
                <w:szCs w:val="22"/>
              </w:rPr>
              <w:t>PyTorch</w:t>
            </w:r>
          </w:p>
        </w:tc>
        <w:tc>
          <w:tcPr>
            <w:tcW w:w="2100" w:type="dxa"/>
            <w:vAlign w:val="center"/>
          </w:tcPr>
          <w:p w14:paraId="3EF33F8B" w14:textId="77777777" w:rsidR="00DE6F7D" w:rsidRDefault="00844AE2">
            <w:pPr>
              <w:jc w:val="center"/>
              <w:rPr>
                <w:sz w:val="22"/>
                <w:szCs w:val="22"/>
              </w:rPr>
            </w:pPr>
            <w:r>
              <w:rPr>
                <w:sz w:val="22"/>
                <w:szCs w:val="22"/>
                <w:rtl/>
              </w:rPr>
              <w:t>למידת מכונה ורשתות נוירונים</w:t>
            </w:r>
          </w:p>
        </w:tc>
        <w:tc>
          <w:tcPr>
            <w:tcW w:w="1185" w:type="dxa"/>
            <w:vAlign w:val="center"/>
          </w:tcPr>
          <w:p w14:paraId="14D99FB9" w14:textId="77777777" w:rsidR="00DE6F7D" w:rsidRDefault="00844AE2">
            <w:pPr>
              <w:jc w:val="center"/>
              <w:rPr>
                <w:sz w:val="22"/>
                <w:szCs w:val="22"/>
              </w:rPr>
            </w:pPr>
            <w:r>
              <w:rPr>
                <w:sz w:val="22"/>
                <w:szCs w:val="22"/>
              </w:rPr>
              <w:t>3</w:t>
            </w:r>
          </w:p>
        </w:tc>
        <w:tc>
          <w:tcPr>
            <w:tcW w:w="1476" w:type="dxa"/>
            <w:vAlign w:val="center"/>
          </w:tcPr>
          <w:p w14:paraId="7BD14915" w14:textId="77777777" w:rsidR="00DE6F7D" w:rsidRDefault="00844AE2">
            <w:pPr>
              <w:jc w:val="center"/>
              <w:rPr>
                <w:sz w:val="22"/>
                <w:szCs w:val="22"/>
              </w:rPr>
            </w:pPr>
            <w:r>
              <w:rPr>
                <w:sz w:val="22"/>
                <w:szCs w:val="22"/>
                <w:rtl/>
              </w:rPr>
              <w:t>גרפים</w:t>
            </w:r>
          </w:p>
        </w:tc>
        <w:tc>
          <w:tcPr>
            <w:tcW w:w="932" w:type="dxa"/>
            <w:vAlign w:val="center"/>
          </w:tcPr>
          <w:p w14:paraId="26ED9268" w14:textId="77777777" w:rsidR="00DE6F7D" w:rsidRDefault="00844AE2">
            <w:pPr>
              <w:jc w:val="center"/>
              <w:rPr>
                <w:sz w:val="22"/>
                <w:szCs w:val="22"/>
              </w:rPr>
            </w:pPr>
            <w:r>
              <w:rPr>
                <w:sz w:val="22"/>
                <w:szCs w:val="22"/>
              </w:rPr>
              <w:t>5</w:t>
            </w:r>
          </w:p>
        </w:tc>
        <w:tc>
          <w:tcPr>
            <w:tcW w:w="1069" w:type="dxa"/>
            <w:vAlign w:val="center"/>
          </w:tcPr>
          <w:p w14:paraId="0316694A" w14:textId="77777777" w:rsidR="00DE6F7D" w:rsidRDefault="00844AE2">
            <w:pPr>
              <w:jc w:val="center"/>
              <w:rPr>
                <w:sz w:val="22"/>
                <w:szCs w:val="22"/>
              </w:rPr>
            </w:pPr>
            <w:r>
              <w:rPr>
                <w:sz w:val="22"/>
                <w:szCs w:val="22"/>
              </w:rPr>
              <w:t>2</w:t>
            </w:r>
          </w:p>
        </w:tc>
      </w:tr>
      <w:tr w:rsidR="00DE6F7D" w14:paraId="60DF5FA9" w14:textId="77777777">
        <w:tc>
          <w:tcPr>
            <w:tcW w:w="1530" w:type="dxa"/>
            <w:vAlign w:val="center"/>
          </w:tcPr>
          <w:p w14:paraId="4AEF418D" w14:textId="77777777" w:rsidR="00DE6F7D" w:rsidRDefault="00844AE2">
            <w:pPr>
              <w:jc w:val="center"/>
              <w:rPr>
                <w:sz w:val="22"/>
                <w:szCs w:val="22"/>
              </w:rPr>
            </w:pPr>
            <w:r>
              <w:rPr>
                <w:sz w:val="22"/>
                <w:szCs w:val="22"/>
              </w:rPr>
              <w:t>Keras</w:t>
            </w:r>
          </w:p>
        </w:tc>
        <w:tc>
          <w:tcPr>
            <w:tcW w:w="2100" w:type="dxa"/>
            <w:vAlign w:val="center"/>
          </w:tcPr>
          <w:p w14:paraId="57B29E81" w14:textId="77777777" w:rsidR="00DE6F7D" w:rsidRDefault="00844AE2">
            <w:pPr>
              <w:jc w:val="center"/>
              <w:rPr>
                <w:sz w:val="22"/>
                <w:szCs w:val="22"/>
              </w:rPr>
            </w:pPr>
            <w:r>
              <w:rPr>
                <w:sz w:val="22"/>
                <w:szCs w:val="22"/>
                <w:rtl/>
              </w:rPr>
              <w:t>למידת מכונה</w:t>
            </w:r>
          </w:p>
        </w:tc>
        <w:tc>
          <w:tcPr>
            <w:tcW w:w="1185" w:type="dxa"/>
            <w:vAlign w:val="center"/>
          </w:tcPr>
          <w:p w14:paraId="7A77A45C" w14:textId="77777777" w:rsidR="00DE6F7D" w:rsidRDefault="00844AE2">
            <w:pPr>
              <w:jc w:val="center"/>
              <w:rPr>
                <w:sz w:val="22"/>
                <w:szCs w:val="22"/>
              </w:rPr>
            </w:pPr>
            <w:r>
              <w:rPr>
                <w:sz w:val="22"/>
                <w:szCs w:val="22"/>
              </w:rPr>
              <w:t>4</w:t>
            </w:r>
          </w:p>
        </w:tc>
        <w:tc>
          <w:tcPr>
            <w:tcW w:w="1476" w:type="dxa"/>
            <w:vAlign w:val="center"/>
          </w:tcPr>
          <w:p w14:paraId="5AE95408" w14:textId="77777777" w:rsidR="00DE6F7D" w:rsidRDefault="00844AE2">
            <w:pPr>
              <w:jc w:val="center"/>
              <w:rPr>
                <w:sz w:val="22"/>
                <w:szCs w:val="22"/>
              </w:rPr>
            </w:pPr>
            <w:r>
              <w:rPr>
                <w:sz w:val="22"/>
                <w:szCs w:val="22"/>
                <w:rtl/>
              </w:rPr>
              <w:t>הדגמה</w:t>
            </w:r>
          </w:p>
        </w:tc>
        <w:tc>
          <w:tcPr>
            <w:tcW w:w="932" w:type="dxa"/>
            <w:vAlign w:val="center"/>
          </w:tcPr>
          <w:p w14:paraId="4449A56D" w14:textId="77777777" w:rsidR="00DE6F7D" w:rsidRDefault="00844AE2">
            <w:pPr>
              <w:jc w:val="center"/>
              <w:rPr>
                <w:sz w:val="22"/>
                <w:szCs w:val="22"/>
              </w:rPr>
            </w:pPr>
            <w:r>
              <w:rPr>
                <w:sz w:val="22"/>
                <w:szCs w:val="22"/>
              </w:rPr>
              <w:t>4</w:t>
            </w:r>
          </w:p>
        </w:tc>
        <w:tc>
          <w:tcPr>
            <w:tcW w:w="1069" w:type="dxa"/>
            <w:vAlign w:val="center"/>
          </w:tcPr>
          <w:p w14:paraId="585C1D5D" w14:textId="77777777" w:rsidR="00DE6F7D" w:rsidRDefault="00844AE2">
            <w:pPr>
              <w:jc w:val="center"/>
              <w:rPr>
                <w:sz w:val="22"/>
                <w:szCs w:val="22"/>
              </w:rPr>
            </w:pPr>
            <w:r>
              <w:rPr>
                <w:sz w:val="22"/>
                <w:szCs w:val="22"/>
              </w:rPr>
              <w:t>1</w:t>
            </w:r>
          </w:p>
        </w:tc>
      </w:tr>
      <w:tr w:rsidR="00DE6F7D" w14:paraId="355604CC" w14:textId="77777777">
        <w:tc>
          <w:tcPr>
            <w:tcW w:w="1530" w:type="dxa"/>
            <w:vAlign w:val="center"/>
          </w:tcPr>
          <w:p w14:paraId="7465BF4B" w14:textId="77777777" w:rsidR="00DE6F7D" w:rsidRDefault="00844AE2">
            <w:pPr>
              <w:jc w:val="center"/>
              <w:rPr>
                <w:sz w:val="22"/>
                <w:szCs w:val="22"/>
              </w:rPr>
            </w:pPr>
            <w:r>
              <w:rPr>
                <w:sz w:val="22"/>
                <w:szCs w:val="22"/>
              </w:rPr>
              <w:t>Shogun</w:t>
            </w:r>
          </w:p>
        </w:tc>
        <w:tc>
          <w:tcPr>
            <w:tcW w:w="2100" w:type="dxa"/>
            <w:vAlign w:val="center"/>
          </w:tcPr>
          <w:p w14:paraId="7E688579" w14:textId="77777777" w:rsidR="00DE6F7D" w:rsidRDefault="00844AE2">
            <w:pPr>
              <w:jc w:val="center"/>
              <w:rPr>
                <w:sz w:val="22"/>
                <w:szCs w:val="22"/>
              </w:rPr>
            </w:pPr>
            <w:r>
              <w:rPr>
                <w:sz w:val="22"/>
                <w:szCs w:val="22"/>
                <w:rtl/>
              </w:rPr>
              <w:t>למידת מכונה</w:t>
            </w:r>
          </w:p>
        </w:tc>
        <w:tc>
          <w:tcPr>
            <w:tcW w:w="1185" w:type="dxa"/>
            <w:vAlign w:val="center"/>
          </w:tcPr>
          <w:p w14:paraId="0AD55C16" w14:textId="77777777" w:rsidR="00DE6F7D" w:rsidRDefault="00844AE2">
            <w:pPr>
              <w:jc w:val="center"/>
              <w:rPr>
                <w:sz w:val="22"/>
                <w:szCs w:val="22"/>
              </w:rPr>
            </w:pPr>
            <w:r>
              <w:rPr>
                <w:sz w:val="22"/>
                <w:szCs w:val="22"/>
              </w:rPr>
              <w:t>1</w:t>
            </w:r>
          </w:p>
        </w:tc>
        <w:tc>
          <w:tcPr>
            <w:tcW w:w="1476" w:type="dxa"/>
            <w:vAlign w:val="center"/>
          </w:tcPr>
          <w:p w14:paraId="363A6579" w14:textId="77777777" w:rsidR="00DE6F7D" w:rsidRDefault="00844AE2">
            <w:pPr>
              <w:jc w:val="center"/>
              <w:rPr>
                <w:sz w:val="22"/>
                <w:szCs w:val="22"/>
              </w:rPr>
            </w:pPr>
            <w:r>
              <w:rPr>
                <w:sz w:val="22"/>
                <w:szCs w:val="22"/>
                <w:rtl/>
              </w:rPr>
              <w:t>אקדמי</w:t>
            </w:r>
          </w:p>
        </w:tc>
        <w:tc>
          <w:tcPr>
            <w:tcW w:w="932" w:type="dxa"/>
            <w:vAlign w:val="center"/>
          </w:tcPr>
          <w:p w14:paraId="7953B69C" w14:textId="77777777" w:rsidR="00DE6F7D" w:rsidRDefault="00844AE2">
            <w:pPr>
              <w:jc w:val="center"/>
              <w:rPr>
                <w:sz w:val="22"/>
                <w:szCs w:val="22"/>
              </w:rPr>
            </w:pPr>
            <w:r>
              <w:rPr>
                <w:sz w:val="22"/>
                <w:szCs w:val="22"/>
              </w:rPr>
              <w:t>1</w:t>
            </w:r>
          </w:p>
        </w:tc>
        <w:tc>
          <w:tcPr>
            <w:tcW w:w="1069" w:type="dxa"/>
            <w:vAlign w:val="center"/>
          </w:tcPr>
          <w:p w14:paraId="1B916ED8" w14:textId="77777777" w:rsidR="00DE6F7D" w:rsidRDefault="00844AE2">
            <w:pPr>
              <w:jc w:val="center"/>
              <w:rPr>
                <w:sz w:val="22"/>
                <w:szCs w:val="22"/>
              </w:rPr>
            </w:pPr>
            <w:r>
              <w:rPr>
                <w:sz w:val="22"/>
                <w:szCs w:val="22"/>
              </w:rPr>
              <w:t>3</w:t>
            </w:r>
          </w:p>
        </w:tc>
      </w:tr>
      <w:tr w:rsidR="00DE6F7D" w14:paraId="1F268D61" w14:textId="77777777">
        <w:tc>
          <w:tcPr>
            <w:tcW w:w="1530" w:type="dxa"/>
            <w:vAlign w:val="center"/>
          </w:tcPr>
          <w:p w14:paraId="4002E605" w14:textId="77777777" w:rsidR="00DE6F7D" w:rsidRDefault="00844AE2">
            <w:pPr>
              <w:jc w:val="center"/>
              <w:rPr>
                <w:sz w:val="22"/>
                <w:szCs w:val="22"/>
              </w:rPr>
            </w:pPr>
            <w:r>
              <w:rPr>
                <w:sz w:val="22"/>
                <w:szCs w:val="22"/>
              </w:rPr>
              <w:t>Torch</w:t>
            </w:r>
          </w:p>
        </w:tc>
        <w:tc>
          <w:tcPr>
            <w:tcW w:w="2100" w:type="dxa"/>
            <w:vAlign w:val="center"/>
          </w:tcPr>
          <w:p w14:paraId="4A3F1479" w14:textId="77777777" w:rsidR="00DE6F7D" w:rsidRDefault="00844AE2">
            <w:pPr>
              <w:jc w:val="center"/>
              <w:rPr>
                <w:sz w:val="22"/>
                <w:szCs w:val="22"/>
              </w:rPr>
            </w:pPr>
            <w:r>
              <w:rPr>
                <w:sz w:val="22"/>
                <w:szCs w:val="22"/>
                <w:rtl/>
              </w:rPr>
              <w:t>למידת מכונה</w:t>
            </w:r>
          </w:p>
        </w:tc>
        <w:tc>
          <w:tcPr>
            <w:tcW w:w="1185" w:type="dxa"/>
            <w:vAlign w:val="center"/>
          </w:tcPr>
          <w:p w14:paraId="71014ACF" w14:textId="77777777" w:rsidR="00DE6F7D" w:rsidRDefault="00844AE2">
            <w:pPr>
              <w:jc w:val="center"/>
              <w:rPr>
                <w:sz w:val="22"/>
                <w:szCs w:val="22"/>
              </w:rPr>
            </w:pPr>
            <w:r>
              <w:rPr>
                <w:sz w:val="22"/>
                <w:szCs w:val="22"/>
              </w:rPr>
              <w:t>3</w:t>
            </w:r>
          </w:p>
        </w:tc>
        <w:tc>
          <w:tcPr>
            <w:tcW w:w="1476" w:type="dxa"/>
            <w:vAlign w:val="center"/>
          </w:tcPr>
          <w:p w14:paraId="599FD3C5" w14:textId="77777777" w:rsidR="00DE6F7D" w:rsidRDefault="00844AE2">
            <w:pPr>
              <w:jc w:val="center"/>
              <w:rPr>
                <w:sz w:val="22"/>
                <w:szCs w:val="22"/>
              </w:rPr>
            </w:pPr>
            <w:r>
              <w:rPr>
                <w:sz w:val="22"/>
                <w:szCs w:val="22"/>
                <w:rtl/>
              </w:rPr>
              <w:t>חברות ענק</w:t>
            </w:r>
          </w:p>
        </w:tc>
        <w:tc>
          <w:tcPr>
            <w:tcW w:w="932" w:type="dxa"/>
            <w:vAlign w:val="center"/>
          </w:tcPr>
          <w:p w14:paraId="638C0E0C" w14:textId="77777777" w:rsidR="00DE6F7D" w:rsidRDefault="00844AE2">
            <w:pPr>
              <w:jc w:val="center"/>
              <w:rPr>
                <w:sz w:val="22"/>
                <w:szCs w:val="22"/>
              </w:rPr>
            </w:pPr>
            <w:r>
              <w:rPr>
                <w:sz w:val="22"/>
                <w:szCs w:val="22"/>
              </w:rPr>
              <w:t>2</w:t>
            </w:r>
          </w:p>
        </w:tc>
        <w:tc>
          <w:tcPr>
            <w:tcW w:w="1069" w:type="dxa"/>
            <w:vAlign w:val="center"/>
          </w:tcPr>
          <w:p w14:paraId="0F03C844" w14:textId="77777777" w:rsidR="00DE6F7D" w:rsidRDefault="00844AE2">
            <w:pPr>
              <w:jc w:val="center"/>
              <w:rPr>
                <w:sz w:val="22"/>
                <w:szCs w:val="22"/>
              </w:rPr>
            </w:pPr>
            <w:r>
              <w:rPr>
                <w:sz w:val="22"/>
                <w:szCs w:val="22"/>
              </w:rPr>
              <w:t>3</w:t>
            </w:r>
          </w:p>
        </w:tc>
      </w:tr>
    </w:tbl>
    <w:p w14:paraId="250A9051" w14:textId="77777777" w:rsidR="00DE6F7D" w:rsidRDefault="00844AE2">
      <w:pPr>
        <w:spacing w:line="257" w:lineRule="auto"/>
      </w:pPr>
      <w:r>
        <w:t xml:space="preserve"> </w:t>
      </w:r>
    </w:p>
    <w:p w14:paraId="214F313E" w14:textId="77777777" w:rsidR="00DE6F7D" w:rsidRDefault="00844AE2">
      <w:pPr>
        <w:spacing w:line="240" w:lineRule="auto"/>
        <w:jc w:val="both"/>
      </w:pPr>
      <w:r>
        <w:rPr>
          <w:rtl/>
        </w:rPr>
        <w:t xml:space="preserve">השתמשנו בספריית </w:t>
      </w:r>
      <w:r>
        <w:t>Scikit-learn</w:t>
      </w:r>
      <w:r>
        <w:rPr>
          <w:rtl/>
        </w:rPr>
        <w:t xml:space="preserve"> מכיוון והיא ממוקדת לתחום למידת המכונה, מכילה פונקציות רבות שעוסקות בניתוח נתונים, היא יחסית פופולרית ועדכנית.</w:t>
      </w:r>
    </w:p>
    <w:tbl>
      <w:tblPr>
        <w:tblStyle w:val="aa"/>
        <w:bidiVisual/>
        <w:tblW w:w="7330" w:type="dxa"/>
        <w:jc w:val="center"/>
        <w:tblInd w:w="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238"/>
        <w:gridCol w:w="1144"/>
        <w:gridCol w:w="1349"/>
        <w:gridCol w:w="1139"/>
        <w:gridCol w:w="1515"/>
        <w:gridCol w:w="945"/>
      </w:tblGrid>
      <w:tr w:rsidR="00DE6F7D" w14:paraId="4E9089E5"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20EBBD" w14:textId="77777777" w:rsidR="00DE6F7D" w:rsidRDefault="00844AE2">
            <w:pPr>
              <w:spacing w:after="0" w:line="240" w:lineRule="auto"/>
              <w:jc w:val="center"/>
            </w:pPr>
            <w:r>
              <w:rPr>
                <w:b/>
                <w:rtl/>
              </w:rPr>
              <w:t>מודל</w:t>
            </w:r>
          </w:p>
        </w:tc>
        <w:tc>
          <w:tcPr>
            <w:tcW w:w="11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00B828" w14:textId="77777777" w:rsidR="00DE6F7D" w:rsidRDefault="00844AE2">
            <w:pPr>
              <w:spacing w:after="0" w:line="240" w:lineRule="auto"/>
              <w:jc w:val="center"/>
            </w:pPr>
            <w:r>
              <w:rPr>
                <w:b/>
                <w:rtl/>
              </w:rPr>
              <w:t>דירוג</w:t>
            </w:r>
          </w:p>
        </w:tc>
        <w:tc>
          <w:tcPr>
            <w:tcW w:w="134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A5B22A" w14:textId="77777777" w:rsidR="00DE6F7D" w:rsidRDefault="00844AE2">
            <w:pPr>
              <w:spacing w:after="0" w:line="240" w:lineRule="auto"/>
              <w:jc w:val="center"/>
            </w:pPr>
            <w:r>
              <w:rPr>
                <w:b/>
                <w:rtl/>
              </w:rPr>
              <w:t>מסווג</w:t>
            </w:r>
          </w:p>
        </w:tc>
        <w:tc>
          <w:tcPr>
            <w:tcW w:w="113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B0FB15" w14:textId="77777777" w:rsidR="00DE6F7D" w:rsidRDefault="00844AE2">
            <w:pPr>
              <w:spacing w:after="0" w:line="240" w:lineRule="auto"/>
              <w:jc w:val="center"/>
            </w:pPr>
            <w:r>
              <w:rPr>
                <w:b/>
                <w:rtl/>
              </w:rPr>
              <w:t>דירוג</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9D17FD" w14:textId="77777777" w:rsidR="00DE6F7D" w:rsidRDefault="00844AE2">
            <w:pPr>
              <w:spacing w:after="0" w:line="240" w:lineRule="auto"/>
              <w:jc w:val="center"/>
            </w:pPr>
            <w:r>
              <w:rPr>
                <w:rtl/>
              </w:rPr>
              <w:t>אמצעי הערכה</w:t>
            </w:r>
          </w:p>
        </w:tc>
        <w:tc>
          <w:tcPr>
            <w:tcW w:w="945" w:type="dxa"/>
            <w:tcBorders>
              <w:top w:val="single" w:sz="6" w:space="0" w:color="000000"/>
              <w:left w:val="single" w:sz="6" w:space="0" w:color="000000"/>
              <w:bottom w:val="single" w:sz="6" w:space="0" w:color="000000"/>
              <w:right w:val="single" w:sz="6" w:space="0" w:color="000000"/>
            </w:tcBorders>
            <w:vAlign w:val="center"/>
          </w:tcPr>
          <w:p w14:paraId="62AE2A10" w14:textId="77777777" w:rsidR="00DE6F7D" w:rsidRDefault="00844AE2">
            <w:pPr>
              <w:spacing w:after="0" w:line="240" w:lineRule="auto"/>
              <w:jc w:val="center"/>
              <w:rPr>
                <w:b/>
              </w:rPr>
            </w:pPr>
            <w:r>
              <w:rPr>
                <w:b/>
                <w:rtl/>
              </w:rPr>
              <w:t>דירוג</w:t>
            </w:r>
          </w:p>
        </w:tc>
      </w:tr>
      <w:tr w:rsidR="00DE6F7D" w14:paraId="3709A6A6"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06E71E" w14:textId="77777777" w:rsidR="00DE6F7D" w:rsidRDefault="00844AE2">
            <w:pPr>
              <w:spacing w:after="0" w:line="240" w:lineRule="auto"/>
              <w:jc w:val="center"/>
            </w:pPr>
            <w:r>
              <w:t>ANN</w:t>
            </w:r>
          </w:p>
        </w:tc>
        <w:tc>
          <w:tcPr>
            <w:tcW w:w="11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DD23F9" w14:textId="77777777" w:rsidR="00DE6F7D" w:rsidRDefault="00844AE2">
            <w:pPr>
              <w:spacing w:after="0" w:line="240" w:lineRule="auto"/>
              <w:jc w:val="center"/>
            </w:pPr>
            <w:r>
              <w:t>5</w:t>
            </w:r>
          </w:p>
        </w:tc>
        <w:tc>
          <w:tcPr>
            <w:tcW w:w="134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B9B22A" w14:textId="77777777" w:rsidR="00DE6F7D" w:rsidRDefault="00844AE2">
            <w:pPr>
              <w:spacing w:after="0" w:line="240" w:lineRule="auto"/>
              <w:jc w:val="center"/>
            </w:pPr>
            <w:r>
              <w:t>Filtering</w:t>
            </w:r>
          </w:p>
        </w:tc>
        <w:tc>
          <w:tcPr>
            <w:tcW w:w="113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F4E3A0" w14:textId="77777777" w:rsidR="00DE6F7D" w:rsidRDefault="00844AE2">
            <w:pPr>
              <w:spacing w:after="0" w:line="240" w:lineRule="auto"/>
              <w:jc w:val="center"/>
            </w:pPr>
            <w:r>
              <w:t>3</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CD6051" w14:textId="77777777" w:rsidR="00DE6F7D" w:rsidRDefault="00844AE2">
            <w:pPr>
              <w:spacing w:after="0" w:line="240" w:lineRule="auto"/>
              <w:jc w:val="center"/>
            </w:pPr>
            <w:r>
              <w:t>MAPE</w:t>
            </w:r>
          </w:p>
        </w:tc>
        <w:tc>
          <w:tcPr>
            <w:tcW w:w="945" w:type="dxa"/>
            <w:tcBorders>
              <w:top w:val="single" w:sz="6" w:space="0" w:color="000000"/>
              <w:left w:val="single" w:sz="6" w:space="0" w:color="000000"/>
              <w:bottom w:val="single" w:sz="6" w:space="0" w:color="000000"/>
              <w:right w:val="single" w:sz="6" w:space="0" w:color="000000"/>
            </w:tcBorders>
            <w:vAlign w:val="center"/>
          </w:tcPr>
          <w:p w14:paraId="13F4F28C" w14:textId="77777777" w:rsidR="00DE6F7D" w:rsidRDefault="00844AE2">
            <w:pPr>
              <w:spacing w:after="0" w:line="240" w:lineRule="auto"/>
              <w:jc w:val="center"/>
            </w:pPr>
            <w:r>
              <w:t>4</w:t>
            </w:r>
          </w:p>
        </w:tc>
      </w:tr>
      <w:tr w:rsidR="00DE6F7D" w14:paraId="21FB0E8F"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4AF437" w14:textId="77777777" w:rsidR="00DE6F7D" w:rsidRDefault="00844AE2">
            <w:pPr>
              <w:spacing w:after="0" w:line="240" w:lineRule="auto"/>
              <w:jc w:val="center"/>
            </w:pPr>
            <w:r>
              <w:rPr>
                <w:color w:val="000000"/>
              </w:rPr>
              <w:t>NATIVE BAYES</w:t>
            </w:r>
          </w:p>
        </w:tc>
        <w:tc>
          <w:tcPr>
            <w:tcW w:w="114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87A784" w14:textId="77777777" w:rsidR="00DE6F7D" w:rsidRDefault="00844AE2">
            <w:pPr>
              <w:spacing w:after="0" w:line="240" w:lineRule="auto"/>
              <w:jc w:val="center"/>
            </w:pPr>
            <w:r>
              <w:rPr>
                <w:color w:val="000000"/>
              </w:rPr>
              <w:t>2</w:t>
            </w:r>
          </w:p>
        </w:tc>
        <w:tc>
          <w:tcPr>
            <w:tcW w:w="134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323C01" w14:textId="77777777" w:rsidR="00DE6F7D" w:rsidRDefault="00844AE2">
            <w:pPr>
              <w:spacing w:after="0" w:line="240" w:lineRule="auto"/>
              <w:jc w:val="center"/>
            </w:pPr>
            <w:r>
              <w:rPr>
                <w:color w:val="000000"/>
              </w:rPr>
              <w:t>Fuzzy based system</w:t>
            </w:r>
          </w:p>
        </w:tc>
        <w:tc>
          <w:tcPr>
            <w:tcW w:w="1139"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34F664" w14:textId="77777777" w:rsidR="00DE6F7D" w:rsidRDefault="00844AE2">
            <w:pPr>
              <w:spacing w:after="0" w:line="240" w:lineRule="auto"/>
              <w:jc w:val="center"/>
            </w:pPr>
            <w:r>
              <w:rPr>
                <w:color w:val="000000"/>
              </w:rPr>
              <w:t>5</w:t>
            </w:r>
          </w:p>
        </w:tc>
        <w:tc>
          <w:tcPr>
            <w:tcW w:w="1515"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41DD0FE7" w14:textId="77777777" w:rsidR="00DE6F7D" w:rsidRDefault="00844AE2">
            <w:pPr>
              <w:spacing w:after="0" w:line="240" w:lineRule="auto"/>
              <w:jc w:val="center"/>
              <w:rPr>
                <w:color w:val="FFFFFF"/>
              </w:rPr>
            </w:pPr>
            <w:r>
              <w:t>RMSE</w:t>
            </w:r>
          </w:p>
        </w:tc>
        <w:tc>
          <w:tcPr>
            <w:tcW w:w="945"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58B7E5E3" w14:textId="77777777" w:rsidR="00DE6F7D" w:rsidRDefault="00844AE2">
            <w:pPr>
              <w:spacing w:after="0" w:line="240" w:lineRule="auto"/>
              <w:jc w:val="center"/>
              <w:rPr>
                <w:color w:val="FFFFFF"/>
              </w:rPr>
            </w:pPr>
            <w:r>
              <w:t>3</w:t>
            </w:r>
          </w:p>
        </w:tc>
      </w:tr>
      <w:tr w:rsidR="00DE6F7D" w14:paraId="3BBCE8B7"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6A364D" w14:textId="77777777" w:rsidR="00DE6F7D" w:rsidRDefault="00844AE2">
            <w:pPr>
              <w:spacing w:after="0" w:line="240" w:lineRule="auto"/>
              <w:jc w:val="center"/>
            </w:pPr>
            <w:r>
              <w:lastRenderedPageBreak/>
              <w:t>HMM</w:t>
            </w:r>
          </w:p>
        </w:tc>
        <w:tc>
          <w:tcPr>
            <w:tcW w:w="11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B20437" w14:textId="77777777" w:rsidR="00DE6F7D" w:rsidRDefault="00844AE2">
            <w:pPr>
              <w:spacing w:after="0" w:line="240" w:lineRule="auto"/>
              <w:jc w:val="center"/>
            </w:pPr>
            <w:r>
              <w:t>2</w:t>
            </w:r>
          </w:p>
        </w:tc>
        <w:tc>
          <w:tcPr>
            <w:tcW w:w="134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585619" w14:textId="77777777" w:rsidR="00DE6F7D" w:rsidRDefault="00844AE2">
            <w:pPr>
              <w:spacing w:after="0" w:line="240" w:lineRule="auto"/>
              <w:jc w:val="center"/>
            </w:pPr>
            <w:r>
              <w:t>Kmeans</w:t>
            </w:r>
          </w:p>
        </w:tc>
        <w:tc>
          <w:tcPr>
            <w:tcW w:w="113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BC5AF" w14:textId="77777777" w:rsidR="00DE6F7D" w:rsidRDefault="00844AE2">
            <w:pPr>
              <w:spacing w:after="0" w:line="240" w:lineRule="auto"/>
              <w:jc w:val="center"/>
            </w:pPr>
            <w:r>
              <w:t>1</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0BD69E" w14:textId="77777777" w:rsidR="00DE6F7D" w:rsidRDefault="00844AE2">
            <w:pPr>
              <w:spacing w:after="0" w:line="240" w:lineRule="auto"/>
              <w:jc w:val="center"/>
            </w:pPr>
            <w:r>
              <w:t>ACCURACY</w:t>
            </w:r>
          </w:p>
        </w:tc>
        <w:tc>
          <w:tcPr>
            <w:tcW w:w="945" w:type="dxa"/>
            <w:tcBorders>
              <w:top w:val="single" w:sz="6" w:space="0" w:color="000000"/>
              <w:left w:val="single" w:sz="6" w:space="0" w:color="000000"/>
              <w:bottom w:val="single" w:sz="6" w:space="0" w:color="000000"/>
              <w:right w:val="single" w:sz="6" w:space="0" w:color="000000"/>
            </w:tcBorders>
            <w:vAlign w:val="center"/>
          </w:tcPr>
          <w:p w14:paraId="4835319B" w14:textId="77777777" w:rsidR="00DE6F7D" w:rsidRDefault="00844AE2">
            <w:pPr>
              <w:spacing w:after="0" w:line="240" w:lineRule="auto"/>
              <w:jc w:val="center"/>
            </w:pPr>
            <w:r>
              <w:t>5</w:t>
            </w:r>
          </w:p>
        </w:tc>
      </w:tr>
      <w:tr w:rsidR="00DE6F7D" w14:paraId="501898C1"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38936A" w14:textId="77777777" w:rsidR="00DE6F7D" w:rsidRDefault="00844AE2">
            <w:pPr>
              <w:spacing w:after="0" w:line="240" w:lineRule="auto"/>
              <w:jc w:val="center"/>
            </w:pPr>
            <w:r>
              <w:t>SVM</w:t>
            </w:r>
          </w:p>
        </w:tc>
        <w:tc>
          <w:tcPr>
            <w:tcW w:w="11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7C28AA" w14:textId="77777777" w:rsidR="00DE6F7D" w:rsidRDefault="00844AE2">
            <w:pPr>
              <w:spacing w:after="0" w:line="240" w:lineRule="auto"/>
              <w:jc w:val="center"/>
            </w:pPr>
            <w:r>
              <w:t>4</w:t>
            </w:r>
          </w:p>
        </w:tc>
        <w:tc>
          <w:tcPr>
            <w:tcW w:w="1349"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3830F5D3" w14:textId="77777777" w:rsidR="00DE6F7D" w:rsidRDefault="00844AE2">
            <w:pPr>
              <w:spacing w:after="0" w:line="240" w:lineRule="auto"/>
              <w:jc w:val="center"/>
              <w:rPr>
                <w:color w:val="FFFFFF"/>
              </w:rPr>
            </w:pPr>
            <w:r>
              <w:t>Optimization</w:t>
            </w:r>
          </w:p>
        </w:tc>
        <w:tc>
          <w:tcPr>
            <w:tcW w:w="1139"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495360FD" w14:textId="77777777" w:rsidR="00DE6F7D" w:rsidRDefault="00844AE2">
            <w:pPr>
              <w:spacing w:after="0" w:line="240" w:lineRule="auto"/>
              <w:jc w:val="center"/>
              <w:rPr>
                <w:color w:val="FFFFFF"/>
              </w:rPr>
            </w:pPr>
            <w:r>
              <w:t>4</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CB2BD" w14:textId="77777777" w:rsidR="00DE6F7D" w:rsidRDefault="00844AE2">
            <w:pPr>
              <w:spacing w:after="0" w:line="240" w:lineRule="auto"/>
              <w:jc w:val="center"/>
            </w:pPr>
            <w:r>
              <w:t>NMSE</w:t>
            </w:r>
          </w:p>
        </w:tc>
        <w:tc>
          <w:tcPr>
            <w:tcW w:w="945" w:type="dxa"/>
            <w:tcBorders>
              <w:top w:val="single" w:sz="6" w:space="0" w:color="000000"/>
              <w:left w:val="single" w:sz="6" w:space="0" w:color="000000"/>
              <w:bottom w:val="single" w:sz="6" w:space="0" w:color="000000"/>
              <w:right w:val="single" w:sz="6" w:space="0" w:color="000000"/>
            </w:tcBorders>
            <w:vAlign w:val="center"/>
          </w:tcPr>
          <w:p w14:paraId="4821B48E" w14:textId="77777777" w:rsidR="00DE6F7D" w:rsidRDefault="00844AE2">
            <w:pPr>
              <w:spacing w:after="0" w:line="240" w:lineRule="auto"/>
              <w:jc w:val="center"/>
            </w:pPr>
            <w:r>
              <w:t>1</w:t>
            </w:r>
          </w:p>
        </w:tc>
      </w:tr>
      <w:tr w:rsidR="00DE6F7D" w14:paraId="3CB27266"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5AA916E7" w14:textId="77777777" w:rsidR="00DE6F7D" w:rsidRDefault="00844AE2">
            <w:pPr>
              <w:spacing w:after="0" w:line="240" w:lineRule="auto"/>
              <w:jc w:val="center"/>
              <w:rPr>
                <w:color w:val="FFFFFF"/>
              </w:rPr>
            </w:pPr>
            <w:r>
              <w:t>RNN</w:t>
            </w:r>
          </w:p>
        </w:tc>
        <w:tc>
          <w:tcPr>
            <w:tcW w:w="1144" w:type="dxa"/>
            <w:tcBorders>
              <w:top w:val="single" w:sz="6" w:space="0" w:color="000000"/>
              <w:left w:val="single" w:sz="6" w:space="0" w:color="000000"/>
              <w:bottom w:val="single" w:sz="6" w:space="0" w:color="000000"/>
              <w:right w:val="single" w:sz="6" w:space="0" w:color="000000"/>
            </w:tcBorders>
            <w:shd w:val="clear" w:color="auto" w:fill="A8D08D"/>
            <w:vAlign w:val="center"/>
          </w:tcPr>
          <w:p w14:paraId="23E08040" w14:textId="77777777" w:rsidR="00DE6F7D" w:rsidRDefault="00844AE2">
            <w:pPr>
              <w:spacing w:after="0" w:line="240" w:lineRule="auto"/>
              <w:jc w:val="center"/>
              <w:rPr>
                <w:color w:val="FFFFFF"/>
              </w:rPr>
            </w:pPr>
            <w:r>
              <w:t>3</w:t>
            </w:r>
          </w:p>
        </w:tc>
        <w:tc>
          <w:tcPr>
            <w:tcW w:w="134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A4D30A" w14:textId="77777777" w:rsidR="00DE6F7D" w:rsidRDefault="00844AE2">
            <w:pPr>
              <w:spacing w:after="0" w:line="240" w:lineRule="auto"/>
              <w:jc w:val="center"/>
            </w:pPr>
            <w:r>
              <w:t>-</w:t>
            </w:r>
          </w:p>
        </w:tc>
        <w:tc>
          <w:tcPr>
            <w:tcW w:w="113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4124E3" w14:textId="77777777" w:rsidR="00DE6F7D" w:rsidRDefault="00844AE2">
            <w:pPr>
              <w:spacing w:after="0" w:line="240" w:lineRule="auto"/>
              <w:jc w:val="center"/>
            </w:pPr>
            <w:r>
              <w:t>-</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30F4DA" w14:textId="77777777" w:rsidR="00DE6F7D" w:rsidRDefault="00844AE2">
            <w:pPr>
              <w:spacing w:after="0" w:line="240" w:lineRule="auto"/>
              <w:jc w:val="center"/>
            </w:pPr>
            <w:r>
              <w:t>HIT RATE</w:t>
            </w:r>
          </w:p>
        </w:tc>
        <w:tc>
          <w:tcPr>
            <w:tcW w:w="945" w:type="dxa"/>
            <w:tcBorders>
              <w:top w:val="single" w:sz="6" w:space="0" w:color="000000"/>
              <w:left w:val="single" w:sz="6" w:space="0" w:color="000000"/>
              <w:bottom w:val="single" w:sz="6" w:space="0" w:color="000000"/>
              <w:right w:val="single" w:sz="6" w:space="0" w:color="000000"/>
            </w:tcBorders>
            <w:vAlign w:val="center"/>
          </w:tcPr>
          <w:p w14:paraId="232E279D" w14:textId="77777777" w:rsidR="00DE6F7D" w:rsidRDefault="00844AE2">
            <w:pPr>
              <w:spacing w:after="0" w:line="240" w:lineRule="auto"/>
              <w:jc w:val="center"/>
            </w:pPr>
            <w:r>
              <w:t>1</w:t>
            </w:r>
          </w:p>
        </w:tc>
      </w:tr>
      <w:tr w:rsidR="00DE6F7D" w14:paraId="7B3486F7" w14:textId="77777777">
        <w:trPr>
          <w:jc w:val="center"/>
        </w:trPr>
        <w:tc>
          <w:tcPr>
            <w:tcW w:w="123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DB8E05" w14:textId="77777777" w:rsidR="00DE6F7D" w:rsidRDefault="00844AE2">
            <w:pPr>
              <w:spacing w:after="0" w:line="240" w:lineRule="auto"/>
              <w:jc w:val="center"/>
            </w:pPr>
            <w:r>
              <w:t>DSS</w:t>
            </w:r>
          </w:p>
        </w:tc>
        <w:tc>
          <w:tcPr>
            <w:tcW w:w="11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E41CED" w14:textId="77777777" w:rsidR="00DE6F7D" w:rsidRDefault="00844AE2">
            <w:pPr>
              <w:spacing w:after="0" w:line="240" w:lineRule="auto"/>
              <w:jc w:val="center"/>
            </w:pPr>
            <w:r>
              <w:t>3</w:t>
            </w:r>
          </w:p>
        </w:tc>
        <w:tc>
          <w:tcPr>
            <w:tcW w:w="134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367208" w14:textId="77777777" w:rsidR="00DE6F7D" w:rsidRDefault="00844AE2">
            <w:pPr>
              <w:spacing w:after="0" w:line="240" w:lineRule="auto"/>
              <w:jc w:val="center"/>
            </w:pPr>
            <w:r>
              <w:t>-</w:t>
            </w:r>
          </w:p>
        </w:tc>
        <w:tc>
          <w:tcPr>
            <w:tcW w:w="113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C1971E" w14:textId="77777777" w:rsidR="00DE6F7D" w:rsidRDefault="00844AE2">
            <w:pPr>
              <w:spacing w:after="0" w:line="240" w:lineRule="auto"/>
              <w:jc w:val="center"/>
            </w:pPr>
            <w:r>
              <w:t>-</w:t>
            </w:r>
          </w:p>
        </w:tc>
        <w:tc>
          <w:tcPr>
            <w:tcW w:w="151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CF1743" w14:textId="77777777" w:rsidR="00DE6F7D" w:rsidRDefault="00844AE2">
            <w:pPr>
              <w:spacing w:after="0" w:line="240" w:lineRule="auto"/>
              <w:jc w:val="center"/>
            </w:pPr>
            <w:r>
              <w:t>PRECISION</w:t>
            </w:r>
          </w:p>
        </w:tc>
        <w:tc>
          <w:tcPr>
            <w:tcW w:w="945" w:type="dxa"/>
            <w:tcBorders>
              <w:top w:val="single" w:sz="6" w:space="0" w:color="000000"/>
              <w:left w:val="single" w:sz="6" w:space="0" w:color="000000"/>
              <w:bottom w:val="single" w:sz="6" w:space="0" w:color="000000"/>
              <w:right w:val="single" w:sz="6" w:space="0" w:color="000000"/>
            </w:tcBorders>
            <w:vAlign w:val="center"/>
          </w:tcPr>
          <w:p w14:paraId="5EBC5C79" w14:textId="77777777" w:rsidR="00DE6F7D" w:rsidRDefault="00844AE2">
            <w:pPr>
              <w:spacing w:after="0" w:line="240" w:lineRule="auto"/>
              <w:jc w:val="center"/>
            </w:pPr>
            <w:r>
              <w:t>2</w:t>
            </w:r>
          </w:p>
        </w:tc>
      </w:tr>
    </w:tbl>
    <w:p w14:paraId="292A98FC" w14:textId="77777777" w:rsidR="00DE6F7D" w:rsidRDefault="00DE6F7D"/>
    <w:p w14:paraId="623BBAB6" w14:textId="77777777" w:rsidR="00DE6F7D" w:rsidRDefault="00844AE2">
      <w:r>
        <w:rPr>
          <w:rtl/>
        </w:rPr>
        <w:t xml:space="preserve">בחרנו להשתמש ב- </w:t>
      </w:r>
      <w:r>
        <w:t>RNN</w:t>
      </w:r>
      <w:r>
        <w:rPr>
          <w:rtl/>
        </w:rPr>
        <w:t xml:space="preserve"> כמודל מכיוון ואנו רוצים לנסות משהו שונה מחומרים שנחשפנו אליהם כגון </w:t>
      </w:r>
      <w:r>
        <w:t>SVM</w:t>
      </w:r>
      <w:r>
        <w:rPr>
          <w:rtl/>
        </w:rPr>
        <w:t xml:space="preserve"> ושיטות מסורתיות מצד אחד, אך לא להפריז ולנסות </w:t>
      </w:r>
      <w:r>
        <w:t>HMM</w:t>
      </w:r>
      <w:r>
        <w:rPr>
          <w:rtl/>
        </w:rPr>
        <w:t xml:space="preserve"> שאולי יהיה לא פרקטי ליישום במסגרת הזמנים, מכאן ש- </w:t>
      </w:r>
      <w:r>
        <w:t>RNN</w:t>
      </w:r>
      <w:r>
        <w:rPr>
          <w:rtl/>
        </w:rPr>
        <w:t xml:space="preserve"> הוא מודל מורכב אך ישים במסגרת הזמן.</w:t>
      </w:r>
    </w:p>
    <w:p w14:paraId="2876B6AE" w14:textId="77777777" w:rsidR="00DE6F7D" w:rsidRDefault="00844AE2">
      <w:r>
        <w:rPr>
          <w:rtl/>
        </w:rPr>
        <w:t xml:space="preserve">מבחינת סיווג, בחרנו באופטימיזציה מכיוון וזו שינה המניבה תוצאות טובות בהערכת הסקר ספרות וזו שיטה שמתאימה יותר לסביבת העבודה ולמודל שנבחר, במקרה שלנו האופטימיזר הוא מסוג אדם, אשר מבטא שיטת חישוב לדעיכת גרדיאנט ועוד מומנט כאשר כל אחד מהם מוכפל במשקולת גמא המבטאת אחוז, כך שיש איזון בין התכנסות ומהירות שינוי. מבחינת אמצעי ההערכה, בחרנו </w:t>
      </w:r>
      <w:r>
        <w:t>RMSE</w:t>
      </w:r>
      <w:r>
        <w:rPr>
          <w:rtl/>
        </w:rPr>
        <w:t xml:space="preserve"> מתוך שיקולי התאמה לסביבת העבודה ולמודל, ננסה לבחון שיטה נוספת להערכה.</w:t>
      </w:r>
    </w:p>
    <w:p w14:paraId="6D4AED87" w14:textId="77777777" w:rsidR="00DE6F7D" w:rsidRDefault="00844AE2">
      <w:pPr>
        <w:pBdr>
          <w:top w:val="nil"/>
          <w:left w:val="nil"/>
          <w:bottom w:val="nil"/>
          <w:right w:val="nil"/>
          <w:between w:val="nil"/>
        </w:pBdr>
        <w:spacing w:line="240" w:lineRule="auto"/>
        <w:rPr>
          <w:b/>
          <w:color w:val="000000"/>
        </w:rPr>
      </w:pPr>
      <w:bookmarkStart w:id="15" w:name="_17dp8vu" w:colFirst="0" w:colLast="0"/>
      <w:bookmarkEnd w:id="15"/>
      <w:r>
        <w:rPr>
          <w:b/>
          <w:color w:val="000000"/>
          <w:rtl/>
        </w:rPr>
        <w:t>עיקרי מסקנות:</w:t>
      </w:r>
    </w:p>
    <w:p w14:paraId="6E873659" w14:textId="77777777" w:rsidR="00DE6F7D" w:rsidRDefault="00844AE2">
      <w:pPr>
        <w:spacing w:line="240" w:lineRule="auto"/>
      </w:pPr>
      <w:r>
        <w:rPr>
          <w:rtl/>
        </w:rPr>
        <w:t xml:space="preserve">בתחום הכרייה: יש לעקוב באופן רציף אחרי האתרים (אופן תצוגת המידע, הנגישות אליו והאחסון), פלט הכרייה (לראות שהוא לא השתנה) והספריות (שלא שינו שירותים ואופן הפעלה) כדי שנוכל לקבל את הקלט הנדרש. בנוסף יש לבדוק שהאתר לא מזהה אותנו כרובוט והגישה אל המידע בעזרת הזחלן תופסק. </w:t>
      </w:r>
    </w:p>
    <w:p w14:paraId="543CDA29" w14:textId="77777777" w:rsidR="00DE6F7D" w:rsidRDefault="00844AE2">
      <w:pPr>
        <w:spacing w:line="240" w:lineRule="auto"/>
        <w:rPr>
          <w:color w:val="000000"/>
        </w:rPr>
      </w:pPr>
      <w:r>
        <w:rPr>
          <w:rtl/>
        </w:rPr>
        <w:t>בתחום המידול: כדי שמודל יהיה מוצלח, הוא צריך לנבע משהו שאחרים לא ניבעו, מכאן שברוב המקרים צריך לחדש מודלים כדי להמשיך להקדים את המשק בחיזוי ערך הסגירה ליום הבא.</w:t>
      </w:r>
    </w:p>
    <w:p w14:paraId="3D8A2B0A" w14:textId="77777777" w:rsidR="00DE6F7D" w:rsidRDefault="00844AE2">
      <w:pPr>
        <w:spacing w:line="240" w:lineRule="auto"/>
        <w:rPr>
          <w:color w:val="000000"/>
        </w:rPr>
      </w:pPr>
      <w:r>
        <w:rPr>
          <w:rtl/>
        </w:rPr>
        <w:t xml:space="preserve">מודלים אשר השימוש בהם היה נהוג בעבר בתחום כגון </w:t>
      </w:r>
      <w:r>
        <w:t>SVM</w:t>
      </w:r>
      <w:r>
        <w:rPr>
          <w:rtl/>
        </w:rPr>
        <w:t xml:space="preserve"> מציגים יחס רווח לסיכון מתחת 60% לפי סקירת הספרות, לכן אנו נבחן מודלים עדכניים כדוגמת </w:t>
      </w:r>
      <w:r>
        <w:t>RNN</w:t>
      </w:r>
      <w:r>
        <w:rPr>
          <w:rtl/>
        </w:rPr>
        <w:t xml:space="preserve"> ו- </w:t>
      </w:r>
      <w:r>
        <w:t>LSTM</w:t>
      </w:r>
      <w:r>
        <w:rPr>
          <w:rtl/>
        </w:rPr>
        <w:t xml:space="preserve"> משולב עם </w:t>
      </w:r>
      <w:r>
        <w:t>RNN.</w:t>
      </w:r>
    </w:p>
    <w:p w14:paraId="78A1F7CB" w14:textId="77777777" w:rsidR="00DE6F7D" w:rsidRDefault="00DE6F7D">
      <w:pPr>
        <w:spacing w:line="360" w:lineRule="auto"/>
        <w:jc w:val="both"/>
        <w:rPr>
          <w:color w:val="000000"/>
        </w:rPr>
      </w:pPr>
    </w:p>
    <w:p w14:paraId="78AC2CCA" w14:textId="77777777" w:rsidR="00DE6F7D" w:rsidRDefault="00DE6F7D"/>
    <w:p w14:paraId="003F3FF1" w14:textId="77777777" w:rsidR="00DE6F7D" w:rsidRDefault="00DE6F7D"/>
    <w:p w14:paraId="1584AC16" w14:textId="77777777" w:rsidR="00DE6F7D" w:rsidRDefault="00DE6F7D">
      <w:pPr>
        <w:pBdr>
          <w:top w:val="nil"/>
          <w:left w:val="nil"/>
          <w:bottom w:val="nil"/>
          <w:right w:val="nil"/>
          <w:between w:val="nil"/>
        </w:pBdr>
        <w:rPr>
          <w:b/>
          <w:color w:val="0000FF"/>
          <w:sz w:val="28"/>
          <w:szCs w:val="28"/>
        </w:rPr>
      </w:pPr>
    </w:p>
    <w:p w14:paraId="1DCA8FED" w14:textId="77777777" w:rsidR="00DE6F7D" w:rsidRDefault="00844AE2">
      <w:pPr>
        <w:rPr>
          <w:b/>
          <w:color w:val="0000FF"/>
          <w:sz w:val="28"/>
          <w:szCs w:val="28"/>
        </w:rPr>
      </w:pPr>
      <w:r>
        <w:br w:type="page"/>
      </w:r>
    </w:p>
    <w:p w14:paraId="7F004753" w14:textId="77777777" w:rsidR="00DE6F7D" w:rsidRDefault="00844AE2">
      <w:pPr>
        <w:numPr>
          <w:ilvl w:val="0"/>
          <w:numId w:val="19"/>
        </w:numPr>
        <w:pBdr>
          <w:top w:val="nil"/>
          <w:left w:val="nil"/>
          <w:bottom w:val="nil"/>
          <w:right w:val="nil"/>
          <w:between w:val="nil"/>
        </w:pBdr>
        <w:rPr>
          <w:b/>
          <w:color w:val="0000FF"/>
        </w:rPr>
      </w:pPr>
      <w:bookmarkStart w:id="16" w:name="_3rdcrjn" w:colFirst="0" w:colLast="0"/>
      <w:bookmarkEnd w:id="16"/>
      <w:r>
        <w:rPr>
          <w:b/>
          <w:color w:val="0000FF"/>
          <w:sz w:val="28"/>
          <w:szCs w:val="28"/>
          <w:rtl/>
        </w:rPr>
        <w:lastRenderedPageBreak/>
        <w:t>סקירת ספרות וסקר שוק</w:t>
      </w:r>
    </w:p>
    <w:p w14:paraId="48BD3177" w14:textId="77777777" w:rsidR="00DE6F7D" w:rsidRDefault="00844AE2">
      <w:pPr>
        <w:numPr>
          <w:ilvl w:val="1"/>
          <w:numId w:val="19"/>
        </w:numPr>
        <w:pBdr>
          <w:top w:val="nil"/>
          <w:left w:val="nil"/>
          <w:bottom w:val="nil"/>
          <w:right w:val="nil"/>
          <w:between w:val="nil"/>
        </w:pBdr>
      </w:pPr>
      <w:r>
        <w:rPr>
          <w:color w:val="000000"/>
          <w:rtl/>
        </w:rPr>
        <w:t>בוצעה חקירה מעמיקה של הספריות איתם מתבצעת העבודה, עיקר החקירה הייתה קריאת מאמרים (לא אקדמיים) של אנשי מקצוע הביצעו פעולות זהות ושיתפו את הממצאים שלהם דרך האתר (</w:t>
      </w:r>
      <w:hyperlink r:id="rId26">
        <w:r>
          <w:rPr>
            <w:b/>
            <w:color w:val="0563C1"/>
            <w:u w:val="single"/>
          </w:rPr>
          <w:t>www.medium.com</w:t>
        </w:r>
      </w:hyperlink>
      <w:r>
        <w:rPr>
          <w:color w:val="000000"/>
        </w:rPr>
        <w:t xml:space="preserve"> , </w:t>
      </w:r>
      <w:hyperlink r:id="rId27">
        <w:r>
          <w:rPr>
            <w:b/>
            <w:color w:val="0563C1"/>
            <w:u w:val="single"/>
          </w:rPr>
          <w:t>www.towardsdatascience.com</w:t>
        </w:r>
      </w:hyperlink>
      <w:r>
        <w:rPr>
          <w:color w:val="000000"/>
          <w:rtl/>
        </w:rPr>
        <w:t>), וחקירה שוטפת של הספריות המקצועיות ופעולות שניתן לבצע איתם (מפורט ברשימת מקורות)</w:t>
      </w:r>
    </w:p>
    <w:p w14:paraId="1D1F74E1" w14:textId="77777777" w:rsidR="00DE6F7D" w:rsidRDefault="00844AE2">
      <w:pPr>
        <w:pBdr>
          <w:top w:val="nil"/>
          <w:left w:val="nil"/>
          <w:bottom w:val="nil"/>
          <w:right w:val="nil"/>
          <w:between w:val="nil"/>
        </w:pBdr>
        <w:rPr>
          <w:b/>
          <w:color w:val="000000"/>
        </w:rPr>
      </w:pPr>
      <w:r>
        <w:rPr>
          <w:color w:val="000000"/>
        </w:rPr>
        <w:t xml:space="preserve"> </w:t>
      </w:r>
    </w:p>
    <w:p w14:paraId="5AD39CA0" w14:textId="77777777" w:rsidR="00DE6F7D" w:rsidRDefault="00844AE2">
      <w:pPr>
        <w:numPr>
          <w:ilvl w:val="1"/>
          <w:numId w:val="19"/>
        </w:numPr>
        <w:pBdr>
          <w:top w:val="nil"/>
          <w:left w:val="nil"/>
          <w:bottom w:val="nil"/>
          <w:right w:val="nil"/>
          <w:between w:val="nil"/>
        </w:pBdr>
        <w:spacing w:after="0"/>
      </w:pPr>
      <w:r>
        <w:rPr>
          <w:color w:val="000000"/>
          <w:rtl/>
        </w:rPr>
        <w:t xml:space="preserve">בחנו מקור מידע נוסף המראה בחינה של מודלים מסורתיים למטרה דומה לפרויקט זה, חיזוי יומי של ערך מניה.  לפי מקור זה, המודלים המסורתיים כגון </w:t>
      </w:r>
      <w:r>
        <w:rPr>
          <w:color w:val="000000"/>
        </w:rPr>
        <w:t>SVM</w:t>
      </w:r>
      <w:r>
        <w:rPr>
          <w:color w:val="000000"/>
          <w:rtl/>
        </w:rPr>
        <w:t xml:space="preserve"> לא הצליחו לחזות יחס רווח לסיכון גבוה, הם התקשו לעלות מעל 60%</w:t>
      </w:r>
      <w:r>
        <w:rPr>
          <w:rtl/>
        </w:rPr>
        <w:t xml:space="preserve"> סיכויי הצלחה.</w:t>
      </w:r>
      <w:r>
        <w:rPr>
          <w:color w:val="000000"/>
          <w:rtl/>
        </w:rPr>
        <w:br/>
        <w:t xml:space="preserve">מקור הכתבה : </w:t>
      </w:r>
      <w:r>
        <w:rPr>
          <w:color w:val="4471C4"/>
        </w:rPr>
        <w:t xml:space="preserve"> </w:t>
      </w:r>
      <w:hyperlink r:id="rId28">
        <w:r>
          <w:rPr>
            <w:color w:val="4471C4"/>
            <w:rtl/>
          </w:rPr>
          <w:t>קישור</w:t>
        </w:r>
      </w:hyperlink>
      <w:r>
        <w:rPr>
          <w:color w:val="4471C4"/>
        </w:rPr>
        <w:t xml:space="preserve"> </w:t>
      </w:r>
    </w:p>
    <w:p w14:paraId="032C8B82" w14:textId="77777777" w:rsidR="00DE6F7D" w:rsidRDefault="00DE6F7D">
      <w:pPr>
        <w:pBdr>
          <w:top w:val="nil"/>
          <w:left w:val="nil"/>
          <w:bottom w:val="nil"/>
          <w:right w:val="nil"/>
          <w:between w:val="nil"/>
        </w:pBdr>
        <w:spacing w:after="0"/>
        <w:ind w:left="720"/>
        <w:rPr>
          <w:color w:val="000000"/>
        </w:rPr>
      </w:pPr>
    </w:p>
    <w:p w14:paraId="5EF0A47C" w14:textId="77777777" w:rsidR="00DE6F7D" w:rsidRDefault="00844AE2">
      <w:pPr>
        <w:pBdr>
          <w:top w:val="nil"/>
          <w:left w:val="nil"/>
          <w:bottom w:val="nil"/>
          <w:right w:val="nil"/>
          <w:between w:val="nil"/>
        </w:pBdr>
        <w:ind w:left="792"/>
        <w:rPr>
          <w:color w:val="000000"/>
        </w:rPr>
      </w:pPr>
      <w:r>
        <w:rPr>
          <w:color w:val="000000"/>
        </w:rPr>
        <w:t>Aparna Nayak, M. M. Manohara Pai, Radhika M. Pai,</w:t>
      </w:r>
    </w:p>
    <w:p w14:paraId="50E313F9" w14:textId="77777777" w:rsidR="00DE6F7D" w:rsidRDefault="00844AE2">
      <w:pPr>
        <w:ind w:left="360" w:firstLine="360"/>
      </w:pPr>
      <w:r>
        <w:t>Prediction Models for Indian Stock Market ,</w:t>
      </w:r>
    </w:p>
    <w:p w14:paraId="328209A8" w14:textId="77777777" w:rsidR="00DE6F7D" w:rsidRDefault="00844AE2">
      <w:pPr>
        <w:ind w:left="360" w:firstLine="360"/>
      </w:pPr>
      <w:r>
        <w:t>Procedia Computer Science ,</w:t>
      </w:r>
    </w:p>
    <w:p w14:paraId="41B92F79" w14:textId="77777777" w:rsidR="00DE6F7D" w:rsidRDefault="00844AE2">
      <w:pPr>
        <w:ind w:left="360" w:firstLine="360"/>
      </w:pPr>
      <w:r>
        <w:t>Volume 89 ,</w:t>
      </w:r>
    </w:p>
    <w:p w14:paraId="785F0CB2" w14:textId="77777777" w:rsidR="00DE6F7D" w:rsidRDefault="00844AE2">
      <w:pPr>
        <w:ind w:left="360" w:firstLine="360"/>
      </w:pPr>
      <w:r>
        <w:t>2016 ,</w:t>
      </w:r>
    </w:p>
    <w:p w14:paraId="7176FD66" w14:textId="77777777" w:rsidR="00DE6F7D" w:rsidRDefault="00844AE2">
      <w:pPr>
        <w:ind w:left="360" w:firstLine="360"/>
      </w:pPr>
      <w:r>
        <w:t>Pages 441-449 ,</w:t>
      </w:r>
    </w:p>
    <w:p w14:paraId="7CE43241" w14:textId="77777777" w:rsidR="00DE6F7D" w:rsidRDefault="00844AE2">
      <w:pPr>
        <w:ind w:left="360" w:firstLine="360"/>
      </w:pPr>
      <w:r>
        <w:t>ISSN 1877-0509 ,</w:t>
      </w:r>
    </w:p>
    <w:p w14:paraId="5968DFB9" w14:textId="77777777" w:rsidR="00DE6F7D" w:rsidRDefault="00844AE2">
      <w:pPr>
        <w:ind w:firstLine="360"/>
      </w:pPr>
      <w:r>
        <w:t xml:space="preserve"> (</w:t>
      </w:r>
      <w:hyperlink r:id="rId29">
        <w:r>
          <w:rPr>
            <w:color w:val="0563C1"/>
            <w:u w:val="single"/>
          </w:rPr>
          <w:t>https://www.sciencedirect.com/science/article/pii/S1877050916311619</w:t>
        </w:r>
      </w:hyperlink>
      <w:r>
        <w:t xml:space="preserve"> )</w:t>
      </w:r>
      <w:r>
        <w:br/>
      </w:r>
    </w:p>
    <w:p w14:paraId="275B9CA4" w14:textId="77777777" w:rsidR="00DE6F7D" w:rsidRDefault="00844AE2">
      <w:pPr>
        <w:numPr>
          <w:ilvl w:val="1"/>
          <w:numId w:val="19"/>
        </w:numPr>
        <w:pBdr>
          <w:top w:val="nil"/>
          <w:left w:val="nil"/>
          <w:bottom w:val="nil"/>
          <w:right w:val="nil"/>
          <w:between w:val="nil"/>
        </w:pBdr>
        <w:spacing w:after="0"/>
      </w:pPr>
      <w:r>
        <w:rPr>
          <w:color w:val="000000"/>
          <w:rtl/>
        </w:rPr>
        <w:t xml:space="preserve">האתר </w:t>
      </w:r>
      <w:r>
        <w:rPr>
          <w:color w:val="000000"/>
        </w:rPr>
        <w:t>IKNOWFIRST</w:t>
      </w:r>
      <w:r>
        <w:rPr>
          <w:color w:val="000000"/>
          <w:rtl/>
        </w:rPr>
        <w:t xml:space="preserve">, אשר מתיימר לספק תוצאות חיזוי בהתבסס על מידע עבר תוך שימוש במודלי </w:t>
      </w:r>
      <w:r>
        <w:rPr>
          <w:color w:val="000000"/>
        </w:rPr>
        <w:t>AI</w:t>
      </w:r>
      <w:r>
        <w:rPr>
          <w:color w:val="000000"/>
          <w:rtl/>
        </w:rPr>
        <w:t>. זוהי חברת פינטק אשר מספקת מערכת למידה אשר מתבססת על אלגוריתם חיזוי.</w:t>
      </w:r>
      <w:r>
        <w:rPr>
          <w:color w:val="000000"/>
          <w:rtl/>
        </w:rPr>
        <w:br/>
        <w:t xml:space="preserve">החברה מספקת חיזוי יומי להשקעות, מודל החברה מבוסס על מידע לאורך שנים ככניסה ומידול באמצעות </w:t>
      </w:r>
      <w:r>
        <w:rPr>
          <w:color w:val="000000"/>
        </w:rPr>
        <w:t>DSS – Decision Support System</w:t>
      </w:r>
      <w:r>
        <w:rPr>
          <w:color w:val="000000"/>
          <w:rtl/>
        </w:rPr>
        <w:t xml:space="preserve">  כמערכת ייעול.</w:t>
      </w:r>
      <w:r>
        <w:rPr>
          <w:color w:val="000000"/>
          <w:rtl/>
        </w:rPr>
        <w:br/>
        <w:t xml:space="preserve">החברה מספקת את התחזיות לטווח קצר בינוני וארוך, בעיקר לחברות גדולות ולא לצרכן פרטי, </w:t>
      </w:r>
      <w:r>
        <w:rPr>
          <w:rtl/>
        </w:rPr>
        <w:t>מקריאת מאמר זה הבנו שניתן לבנות מערך קבלת החלטות על ידי מספר אלגוריתמים אשר יחד מהווים מערכת אחת מסועפת, ותוצאות אלו מניבות הכנסות בעולם העסקי של ימינו, מכאן שיש ערך כלכלי גם לעבודה בתחום זה ולא רק לתוצר המוגמר, לעבודה הבנו שניתן לשלב מספר מודלים אך יש עוד מחקר עומק שניתן לבצע על שילוב מודלים מתקדמים</w:t>
      </w:r>
      <w:r>
        <w:rPr>
          <w:color w:val="000000"/>
          <w:rtl/>
        </w:rPr>
        <w:t>.</w:t>
      </w:r>
      <w:r>
        <w:rPr>
          <w:color w:val="000000"/>
          <w:rtl/>
        </w:rPr>
        <w:br/>
        <w:t xml:space="preserve">קישור: </w:t>
      </w:r>
      <w:hyperlink r:id="rId30">
        <w:r>
          <w:rPr>
            <w:color w:val="0563C1"/>
            <w:u w:val="single"/>
          </w:rPr>
          <w:t>www.iknowfirst.com</w:t>
        </w:r>
      </w:hyperlink>
    </w:p>
    <w:p w14:paraId="009510A8" w14:textId="77777777" w:rsidR="00DE6F7D" w:rsidRDefault="00DE6F7D">
      <w:pPr>
        <w:pBdr>
          <w:top w:val="nil"/>
          <w:left w:val="nil"/>
          <w:bottom w:val="nil"/>
          <w:right w:val="nil"/>
          <w:between w:val="nil"/>
        </w:pBdr>
        <w:spacing w:after="0"/>
        <w:ind w:left="792"/>
        <w:rPr>
          <w:color w:val="000000"/>
        </w:rPr>
      </w:pPr>
    </w:p>
    <w:p w14:paraId="71AC9EAC" w14:textId="77777777" w:rsidR="00DE6F7D" w:rsidRDefault="00844AE2">
      <w:pPr>
        <w:numPr>
          <w:ilvl w:val="1"/>
          <w:numId w:val="19"/>
        </w:numPr>
        <w:pBdr>
          <w:top w:val="nil"/>
          <w:left w:val="nil"/>
          <w:bottom w:val="nil"/>
          <w:right w:val="nil"/>
          <w:between w:val="nil"/>
        </w:pBdr>
        <w:spacing w:after="0"/>
      </w:pPr>
      <w:r>
        <w:rPr>
          <w:color w:val="000000"/>
          <w:rtl/>
        </w:rPr>
        <w:t>סקירת ספרות על מודלים מסווגים ואמצעי הערכה</w:t>
      </w:r>
      <w:r>
        <w:rPr>
          <w:color w:val="000000"/>
          <w:rtl/>
        </w:rPr>
        <w:br/>
      </w:r>
      <w:r>
        <w:rPr>
          <w:rtl/>
        </w:rPr>
        <w:t>סקרנו מה הקריטריונים המקובלים להערכת המודלים ואילו מודלים פופולריים בתחום</w:t>
      </w:r>
      <w:r>
        <w:rPr>
          <w:color w:val="000000"/>
        </w:rPr>
        <w:t xml:space="preserve">: </w:t>
      </w:r>
      <w:hyperlink r:id="rId31">
        <w:r>
          <w:rPr>
            <w:color w:val="0563C1"/>
            <w:u w:val="single"/>
            <w:rtl/>
          </w:rPr>
          <w:t>קישור</w:t>
        </w:r>
      </w:hyperlink>
      <w:hyperlink r:id="rId32">
        <w:r>
          <w:rPr>
            <w:color w:val="0563C1"/>
            <w:u w:val="single"/>
            <w:rtl/>
          </w:rPr>
          <w:t xml:space="preserve"> </w:t>
        </w:r>
      </w:hyperlink>
      <w:hyperlink r:id="rId33">
        <w:r>
          <w:rPr>
            <w:color w:val="0563C1"/>
            <w:u w:val="single"/>
            <w:rtl/>
          </w:rPr>
          <w:t>למאמר</w:t>
        </w:r>
      </w:hyperlink>
    </w:p>
    <w:p w14:paraId="06501BAF" w14:textId="77777777" w:rsidR="00DE6F7D" w:rsidRDefault="00844AE2">
      <w:pPr>
        <w:pBdr>
          <w:top w:val="nil"/>
          <w:left w:val="nil"/>
          <w:bottom w:val="nil"/>
          <w:right w:val="nil"/>
          <w:between w:val="nil"/>
        </w:pBdr>
        <w:ind w:left="792"/>
        <w:rPr>
          <w:color w:val="000000"/>
        </w:rPr>
      </w:pPr>
      <w:r>
        <w:rPr>
          <w:color w:val="000000"/>
        </w:rPr>
        <w:t>Dattatray P. Gandhmal, K. Kumar,</w:t>
      </w:r>
    </w:p>
    <w:p w14:paraId="4A42B681" w14:textId="77777777" w:rsidR="00DE6F7D" w:rsidRDefault="00844AE2">
      <w:pPr>
        <w:ind w:left="360" w:firstLine="360"/>
      </w:pPr>
      <w:r>
        <w:t>Systematic analysis and review of stock market prediction techniques,</w:t>
      </w:r>
    </w:p>
    <w:p w14:paraId="7C6059F6" w14:textId="77777777" w:rsidR="00DE6F7D" w:rsidRDefault="00844AE2">
      <w:pPr>
        <w:ind w:left="360" w:firstLine="360"/>
      </w:pPr>
      <w:r>
        <w:t>Computer Science Review,</w:t>
      </w:r>
    </w:p>
    <w:p w14:paraId="1768302D" w14:textId="77777777" w:rsidR="00DE6F7D" w:rsidRDefault="00844AE2">
      <w:pPr>
        <w:ind w:left="360" w:firstLine="360"/>
      </w:pPr>
      <w:r>
        <w:lastRenderedPageBreak/>
        <w:t>Volume 34,</w:t>
      </w:r>
    </w:p>
    <w:p w14:paraId="130CE0ED" w14:textId="77777777" w:rsidR="00DE6F7D" w:rsidRDefault="00844AE2">
      <w:pPr>
        <w:ind w:left="360" w:firstLine="360"/>
      </w:pPr>
      <w:r>
        <w:t>2019,</w:t>
      </w:r>
    </w:p>
    <w:p w14:paraId="701DAEE0" w14:textId="77777777" w:rsidR="00DE6F7D" w:rsidRDefault="00844AE2">
      <w:pPr>
        <w:ind w:left="360" w:firstLine="360"/>
      </w:pPr>
      <w:r>
        <w:t>100190,</w:t>
      </w:r>
    </w:p>
    <w:p w14:paraId="3DCAABDB" w14:textId="77777777" w:rsidR="00DE6F7D" w:rsidRDefault="00844AE2">
      <w:pPr>
        <w:ind w:left="360" w:firstLine="360"/>
      </w:pPr>
      <w:r>
        <w:t>ISSN 1574-0137,</w:t>
      </w:r>
    </w:p>
    <w:p w14:paraId="232FBA5D" w14:textId="77777777" w:rsidR="00DE6F7D" w:rsidRDefault="00844AE2">
      <w:pPr>
        <w:ind w:left="360" w:firstLine="360"/>
      </w:pPr>
      <w:r>
        <w:t>https://doi.org/10.1016/j.cosrev.2019.08.001.</w:t>
      </w:r>
    </w:p>
    <w:p w14:paraId="790D5866" w14:textId="77777777" w:rsidR="00DE6F7D" w:rsidRDefault="00844AE2">
      <w:pPr>
        <w:ind w:left="720"/>
      </w:pPr>
      <w:r>
        <w:t>(</w:t>
      </w:r>
      <w:hyperlink r:id="rId34">
        <w:r>
          <w:rPr>
            <w:color w:val="0563C1"/>
            <w:u w:val="single"/>
          </w:rPr>
          <w:t>https://www.sciencedirect.com/science/article/pii/S157401371930084X</w:t>
        </w:r>
      </w:hyperlink>
      <w:r>
        <w:t>)</w:t>
      </w:r>
    </w:p>
    <w:p w14:paraId="1005405C" w14:textId="77777777" w:rsidR="00DE6F7D" w:rsidRDefault="00DE6F7D">
      <w:pPr>
        <w:ind w:left="360"/>
      </w:pPr>
    </w:p>
    <w:p w14:paraId="3482D447" w14:textId="77777777" w:rsidR="00DE6F7D" w:rsidRDefault="00844AE2">
      <w:pPr>
        <w:numPr>
          <w:ilvl w:val="1"/>
          <w:numId w:val="19"/>
        </w:numPr>
        <w:pBdr>
          <w:top w:val="nil"/>
          <w:left w:val="nil"/>
          <w:bottom w:val="nil"/>
          <w:right w:val="nil"/>
          <w:between w:val="nil"/>
        </w:pBdr>
      </w:pPr>
      <w:r>
        <w:rPr>
          <w:rtl/>
        </w:rPr>
        <w:t>במסגרת</w:t>
      </w:r>
      <w:r>
        <w:rPr>
          <w:color w:val="000000"/>
          <w:rtl/>
        </w:rPr>
        <w:t xml:space="preserve"> סקירת הספרות נבחנו מספר סקירות על מודלים והשווא</w:t>
      </w:r>
      <w:r>
        <w:rPr>
          <w:rtl/>
        </w:rPr>
        <w:t>תם האחד לשני</w:t>
      </w:r>
      <w:r>
        <w:rPr>
          <w:color w:val="000000"/>
          <w:rtl/>
        </w:rPr>
        <w:t xml:space="preserve"> כגון:</w:t>
      </w:r>
    </w:p>
    <w:p w14:paraId="1A166CE1" w14:textId="77777777" w:rsidR="00DE6F7D" w:rsidRDefault="00844AE2">
      <w:pPr>
        <w:ind w:left="720"/>
        <w:jc w:val="right"/>
      </w:pPr>
      <w:r>
        <w:rPr>
          <w:color w:val="111111"/>
        </w:rPr>
        <w:t>Comparison of Financial Models for Stock Price Prediction</w:t>
      </w:r>
    </w:p>
    <w:p w14:paraId="695BB958" w14:textId="77777777" w:rsidR="00DE6F7D" w:rsidRDefault="00844AE2">
      <w:pPr>
        <w:ind w:firstLine="720"/>
      </w:pPr>
      <w:r>
        <w:rPr>
          <w:rtl/>
        </w:rPr>
        <w:t xml:space="preserve">בקישור: </w:t>
      </w:r>
      <w:hyperlink r:id="rId35">
        <w:r>
          <w:rPr>
            <w:color w:val="0563C1"/>
            <w:u w:val="single"/>
            <w:rtl/>
          </w:rPr>
          <w:t>קישור</w:t>
        </w:r>
      </w:hyperlink>
      <w:hyperlink r:id="rId36">
        <w:r>
          <w:rPr>
            <w:color w:val="0563C1"/>
            <w:u w:val="single"/>
            <w:rtl/>
          </w:rPr>
          <w:t xml:space="preserve"> </w:t>
        </w:r>
      </w:hyperlink>
      <w:hyperlink r:id="rId37">
        <w:r>
          <w:rPr>
            <w:color w:val="0563C1"/>
            <w:u w:val="single"/>
            <w:rtl/>
          </w:rPr>
          <w:t>למאמר</w:t>
        </w:r>
      </w:hyperlink>
    </w:p>
    <w:p w14:paraId="7EE25B5A" w14:textId="77777777" w:rsidR="00DE6F7D" w:rsidRDefault="00844AE2">
      <w:r>
        <w:t>Islam, Mohammad Rafiqul &amp; Nguyen, Nguyet. (2020). Comparison of Financial Models for Stock Price Prediction. Journal of Risk and Financial Management. 13. 10.3390/jrfm13080181.</w:t>
      </w:r>
    </w:p>
    <w:p w14:paraId="4CD78B99" w14:textId="77777777" w:rsidR="00DE6F7D" w:rsidRDefault="00284A22">
      <w:hyperlink r:id="rId38">
        <w:r w:rsidR="00844AE2">
          <w:rPr>
            <w:color w:val="0563C1"/>
            <w:u w:val="single"/>
          </w:rPr>
          <w:t>https://www.researchgate.net/publication/343657965_Comparison_of_Financial_Models_for_Stock_Price_Prediction/citation/download</w:t>
        </w:r>
      </w:hyperlink>
    </w:p>
    <w:p w14:paraId="041348D3" w14:textId="77777777" w:rsidR="00DE6F7D" w:rsidRDefault="00DE6F7D"/>
    <w:p w14:paraId="72DD6AC4" w14:textId="77777777" w:rsidR="00DE6F7D" w:rsidRDefault="00844AE2">
      <w:pPr>
        <w:numPr>
          <w:ilvl w:val="1"/>
          <w:numId w:val="19"/>
        </w:numPr>
      </w:pPr>
      <w:r>
        <w:t xml:space="preserve"> </w:t>
      </w:r>
      <w:hyperlink r:id="rId39">
        <w:r>
          <w:rPr>
            <w:color w:val="1155CC"/>
            <w:u w:val="single"/>
          </w:rPr>
          <w:t>https://www.visualcapitalist.com/the-worlds-10-largest-stock-markets/</w:t>
        </w:r>
      </w:hyperlink>
      <w:r>
        <w:t xml:space="preserve"> </w:t>
      </w:r>
    </w:p>
    <w:p w14:paraId="3355D02C" w14:textId="77777777" w:rsidR="00DE6F7D" w:rsidRDefault="00DE6F7D"/>
    <w:p w14:paraId="7E200245" w14:textId="77777777" w:rsidR="00DE6F7D" w:rsidRDefault="00844AE2">
      <w:pPr>
        <w:numPr>
          <w:ilvl w:val="1"/>
          <w:numId w:val="19"/>
        </w:numPr>
      </w:pPr>
      <w:r>
        <w:t xml:space="preserve"> </w:t>
      </w:r>
      <w:hyperlink r:id="rId40">
        <w:r>
          <w:rPr>
            <w:color w:val="1155CC"/>
            <w:u w:val="single"/>
          </w:rPr>
          <w:t>https://data.worldbank.org/indicator/CM.MKT.TRAD.CD?locations=US</w:t>
        </w:r>
      </w:hyperlink>
      <w:r>
        <w:rPr>
          <w:rtl/>
        </w:rPr>
        <w:t xml:space="preserve"> - נפח מסחר בארה”ב, ניתן לקבל גם נפח מסחר עולמי ועוד אפשרויות.</w:t>
      </w:r>
    </w:p>
    <w:p w14:paraId="2D040C8D" w14:textId="77777777" w:rsidR="00DE6F7D" w:rsidRDefault="00844AE2">
      <w:pPr>
        <w:ind w:left="720"/>
      </w:pPr>
      <w:r>
        <w:rPr>
          <w:rtl/>
        </w:rPr>
        <w:t>קראנו וסיכמנו את המידע לקבלת הערכה כללית משווי השוק ומה שווי בורסאות שונות בעולם, המסקנה היא שישנו כסף רב והתחום פופולרי מאד, מכאן שלמרות שהחסמים להיות מוביל שוק בתחום פינטק גבוהים, עדיין גם ללא הובלה כלל ואפילו הצלחה מועטה ניתן להרוויח המון.</w:t>
      </w:r>
    </w:p>
    <w:p w14:paraId="0F623DE4" w14:textId="77777777" w:rsidR="00DE6F7D" w:rsidRDefault="00DE6F7D"/>
    <w:p w14:paraId="46ECFDF0" w14:textId="77777777" w:rsidR="00DE6F7D" w:rsidRDefault="00844AE2">
      <w:pPr>
        <w:numPr>
          <w:ilvl w:val="1"/>
          <w:numId w:val="19"/>
        </w:numPr>
      </w:pPr>
      <w:r>
        <w:rPr>
          <w:rtl/>
        </w:rPr>
        <w:t>אתר גורופוקוס הוקם על ידי ד"ר לפיזיקה מתוך הבנה שבאמצעות הבנה במסחר בשוק ההון ניתן להרוויח ולמנף במהירות, האתר מכיל ידע רב אודות המלצות של גדולי דעה כגון וורן באפט ואחרים. מקור מידע זה ענה לנו על שאלות כגון מהי ההערכה של אנשי מקצוע מהן הסטטיסטיקות הנפוצות ומה המגמות עליהן מצביעים אנשי דעה בתחום. האתר הזה טוב יותר ממקורות שונים שבחנו בכך שהוא מיועד לכל הרמות, כולל מתחילים ומכיל מידע מקיף ועמוק בתחום, משווי שוק, מגמות עולמיות, הערכות לטווחי זמן שונים ועוד, בהמשך נבחן אפשרות לקליטת מידע מאתר זה מכיוון והוא מפרסם עסקאות בעלי הון, עסקאות אלו בעלות משמעות רבה עבורנו בפרויקט זה מכיוון וזו אינדיקציה טובה האם בעלי המניה מאמין שהיא תעלה או שהגיע הזמן לממש וכמה. הכוונה בלממש הנה כמובן למכור במטרה לגרוף רווחים.</w:t>
      </w:r>
    </w:p>
    <w:p w14:paraId="0CD6BD2D" w14:textId="77777777" w:rsidR="00DE6F7D" w:rsidRDefault="00284A22">
      <w:hyperlink r:id="rId41">
        <w:r w:rsidR="00844AE2">
          <w:rPr>
            <w:color w:val="1155CC"/>
            <w:u w:val="single"/>
          </w:rPr>
          <w:t>https://www.gurufocus.com/new_index/?r=1410f230ed925fe5d599ddd5585ee0bf&amp;utm_source=adwords&amp;utm_medium=2&amp;utm_campaign=homepage&amp;gclid=CjwKCAjwjuqDBhAGEiwAdX2cjwFzNRAOeCLNev2dNs6HhwhEixDvi1fpdDPUmEjZl9T3SIWO5tCFDRoC7g4QAvD_BwE</w:t>
        </w:r>
      </w:hyperlink>
      <w:r w:rsidR="00844AE2">
        <w:t xml:space="preserve"> </w:t>
      </w:r>
    </w:p>
    <w:p w14:paraId="25242AC9" w14:textId="77777777" w:rsidR="00DE6F7D" w:rsidRDefault="00DE6F7D"/>
    <w:p w14:paraId="778A26C6" w14:textId="77777777" w:rsidR="00DE6F7D" w:rsidRDefault="00844AE2">
      <w:pPr>
        <w:numPr>
          <w:ilvl w:val="1"/>
          <w:numId w:val="19"/>
        </w:numPr>
      </w:pPr>
      <w:r>
        <w:rPr>
          <w:color w:val="222222"/>
          <w:sz w:val="20"/>
          <w:szCs w:val="20"/>
          <w:highlight w:val="white"/>
          <w:rtl/>
        </w:rPr>
        <w:t>מאמר המדגים ערכית מערכת מבוססת על ניתוח אות וחישוב ממוצעים שונים, השאלה ששאלנו במאמר זה, היא האם ניתן ועד כמה ניתן לחזות את מחיר המניה באמצעות ניתוח אות, לסיכום נותחו מספר דוגמאות והוצגה מערכת לקבלת החלטות, שילוב של דברים אשר נלמדו בלימודינו, כאשר המסקנה בשורה התחתונה היא שהמחיר תלוי בעיקר בהיסטוריה והתנודתיות של המניה.</w:t>
      </w:r>
      <w:r>
        <w:rPr>
          <w:color w:val="222222"/>
          <w:sz w:val="20"/>
          <w:szCs w:val="20"/>
          <w:highlight w:val="white"/>
          <w:rtl/>
        </w:rPr>
        <w:br/>
        <w:t>ננסה לבחון זאת בעבודתנו.</w:t>
      </w:r>
      <w:r>
        <w:rPr>
          <w:color w:val="222222"/>
          <w:sz w:val="20"/>
          <w:szCs w:val="20"/>
          <w:highlight w:val="white"/>
          <w:rtl/>
        </w:rPr>
        <w:br/>
      </w:r>
      <w:r>
        <w:rPr>
          <w:color w:val="222222"/>
          <w:sz w:val="20"/>
          <w:szCs w:val="20"/>
          <w:highlight w:val="white"/>
          <w:rtl/>
        </w:rPr>
        <w:br/>
      </w:r>
      <w:r>
        <w:rPr>
          <w:color w:val="1A0DAB"/>
          <w:sz w:val="20"/>
          <w:szCs w:val="20"/>
          <w:highlight w:val="white"/>
        </w:rPr>
        <w:t>https://scholar.google.com/scholar?hl=iw&amp;as_sdt=0%2C5&amp;q=Digital+Signal+Processing+for+Predicting+Stock+Prices&amp;btnG=</w:t>
      </w:r>
      <w:hyperlink r:id="rId42"/>
      <w:hyperlink r:id="rId43">
        <w:r>
          <w:rPr>
            <w:color w:val="1A0DAB"/>
            <w:sz w:val="26"/>
            <w:szCs w:val="26"/>
            <w:highlight w:val="white"/>
            <w:rtl/>
          </w:rPr>
          <w:t>‏</w:t>
        </w:r>
      </w:hyperlink>
    </w:p>
    <w:p w14:paraId="09FE7E42" w14:textId="77777777" w:rsidR="00DE6F7D" w:rsidRDefault="00844AE2">
      <w:pPr>
        <w:ind w:left="792"/>
      </w:pPr>
      <w:r>
        <w:rPr>
          <w:color w:val="222222"/>
          <w:sz w:val="20"/>
          <w:szCs w:val="20"/>
          <w:highlight w:val="white"/>
        </w:rPr>
        <w:br/>
        <w:t>DOUGLAS, T. Minafa; KABARI, L. Giok. Digital Signal Processing for Predicting Stock Prices in Financial market.‏</w:t>
      </w:r>
      <w:r>
        <w:rPr>
          <w:color w:val="222222"/>
          <w:sz w:val="20"/>
          <w:szCs w:val="20"/>
          <w:highlight w:val="white"/>
        </w:rPr>
        <w:br/>
      </w:r>
    </w:p>
    <w:p w14:paraId="033E5510" w14:textId="77777777" w:rsidR="00DE6F7D" w:rsidRDefault="00844AE2">
      <w:pPr>
        <w:numPr>
          <w:ilvl w:val="1"/>
          <w:numId w:val="19"/>
        </w:numPr>
      </w:pPr>
      <w:r>
        <w:rPr>
          <w:rtl/>
        </w:rPr>
        <w:t xml:space="preserve">במאמר זה שאלנו את השאלה, מהם המודלים בתחום עיבוד אות אשר משמשים לחיזוי מחירי מניות ומה מידת דיוקם והקריטריונים לאבחנה זו, כגון </w:t>
      </w:r>
      <w:r>
        <w:t>rmse</w:t>
      </w:r>
      <w:r>
        <w:rPr>
          <w:rtl/>
        </w:rPr>
        <w:t xml:space="preserve"> ומערכת </w:t>
      </w:r>
      <w:r>
        <w:t>lstm</w:t>
      </w:r>
      <w:r>
        <w:rPr>
          <w:rtl/>
        </w:rPr>
        <w:t xml:space="preserve"> ועוד, להבנתנו מערכות אלו לא מניבות תוצאות מעל 80% ולכן יש עוד הרבה מקום לשיפור, בין אם באמצעות סוג המערכת או באמצעות שילוב מודלים קיימים.</w:t>
      </w:r>
    </w:p>
    <w:p w14:paraId="09520B4D" w14:textId="77777777" w:rsidR="00DE6F7D" w:rsidRDefault="00844AE2">
      <w:pPr>
        <w:ind w:left="792"/>
      </w:pPr>
      <w:r>
        <w:br/>
        <w:t>An improved deep learning model for predicting stock market price time series</w:t>
      </w:r>
      <w:r>
        <w:br/>
      </w:r>
      <w:hyperlink r:id="rId44">
        <w:r>
          <w:rPr>
            <w:color w:val="1155CC"/>
            <w:u w:val="single"/>
          </w:rPr>
          <w:t>https://www.sciencedirect.com/science/article/abs/pii/S1051200420300865</w:t>
        </w:r>
      </w:hyperlink>
      <w:r>
        <w:t xml:space="preserve"> </w:t>
      </w:r>
    </w:p>
    <w:p w14:paraId="2B883D34" w14:textId="77777777" w:rsidR="00DE6F7D" w:rsidRDefault="00DE6F7D"/>
    <w:p w14:paraId="24A0AF27" w14:textId="77777777" w:rsidR="00DE6F7D" w:rsidRDefault="00DE6F7D"/>
    <w:p w14:paraId="436C2965" w14:textId="77777777" w:rsidR="00DE6F7D" w:rsidRDefault="00DE6F7D"/>
    <w:p w14:paraId="277CEF0F" w14:textId="77777777" w:rsidR="00DE6F7D" w:rsidRDefault="00844AE2">
      <w:pPr>
        <w:rPr>
          <w:b/>
          <w:color w:val="0000FF"/>
          <w:sz w:val="28"/>
          <w:szCs w:val="28"/>
        </w:rPr>
      </w:pPr>
      <w:r>
        <w:br w:type="page"/>
      </w:r>
    </w:p>
    <w:p w14:paraId="7EEBC8B2" w14:textId="77777777" w:rsidR="00DE6F7D" w:rsidRDefault="00844AE2">
      <w:pPr>
        <w:numPr>
          <w:ilvl w:val="0"/>
          <w:numId w:val="19"/>
        </w:numPr>
        <w:pBdr>
          <w:top w:val="nil"/>
          <w:left w:val="nil"/>
          <w:bottom w:val="nil"/>
          <w:right w:val="nil"/>
          <w:between w:val="nil"/>
        </w:pBdr>
        <w:rPr>
          <w:b/>
          <w:color w:val="0000FF"/>
        </w:rPr>
      </w:pPr>
      <w:bookmarkStart w:id="17" w:name="_26in1rg" w:colFirst="0" w:colLast="0"/>
      <w:bookmarkEnd w:id="17"/>
      <w:r>
        <w:rPr>
          <w:b/>
          <w:color w:val="0000FF"/>
          <w:sz w:val="28"/>
          <w:szCs w:val="28"/>
          <w:rtl/>
        </w:rPr>
        <w:lastRenderedPageBreak/>
        <w:t>מסמך דרישות ראשוני של המערכת:</w:t>
      </w:r>
    </w:p>
    <w:p w14:paraId="367F41FC" w14:textId="77777777" w:rsidR="00DE6F7D" w:rsidRDefault="00844AE2">
      <w:r>
        <w:rPr>
          <w:rtl/>
        </w:rPr>
        <w:t xml:space="preserve">פירוט דרישות ותכנון מימוש של אלגוריתמים: </w:t>
      </w:r>
    </w:p>
    <w:p w14:paraId="4B133AFC" w14:textId="77777777" w:rsidR="00DE6F7D" w:rsidRDefault="00844AE2">
      <w:pPr>
        <w:numPr>
          <w:ilvl w:val="0"/>
          <w:numId w:val="4"/>
        </w:numPr>
        <w:pBdr>
          <w:top w:val="nil"/>
          <w:left w:val="nil"/>
          <w:bottom w:val="nil"/>
          <w:right w:val="nil"/>
          <w:between w:val="nil"/>
        </w:pBdr>
        <w:spacing w:after="0"/>
        <w:rPr>
          <w:color w:val="000000"/>
        </w:rPr>
      </w:pPr>
      <w:r>
        <w:rPr>
          <w:color w:val="000000"/>
          <w:rtl/>
        </w:rPr>
        <w:t xml:space="preserve">כריית מידע: </w:t>
      </w:r>
    </w:p>
    <w:p w14:paraId="3BCAB89A" w14:textId="77777777" w:rsidR="00DE6F7D" w:rsidRDefault="00844AE2">
      <w:pPr>
        <w:numPr>
          <w:ilvl w:val="1"/>
          <w:numId w:val="10"/>
        </w:numPr>
        <w:pBdr>
          <w:top w:val="nil"/>
          <w:left w:val="nil"/>
          <w:bottom w:val="nil"/>
          <w:right w:val="nil"/>
          <w:between w:val="nil"/>
        </w:pBdr>
        <w:spacing w:after="0"/>
        <w:rPr>
          <w:color w:val="000000"/>
        </w:rPr>
      </w:pPr>
      <w:r>
        <w:rPr>
          <w:color w:val="000000"/>
          <w:rtl/>
        </w:rPr>
        <w:t xml:space="preserve">זמינות אתרים (ללא שינוי המידע- האופן בו התוכן נשמר ומוצג באתר) </w:t>
      </w:r>
    </w:p>
    <w:p w14:paraId="6B18CABA" w14:textId="77777777" w:rsidR="00DE6F7D" w:rsidRDefault="00844AE2">
      <w:pPr>
        <w:numPr>
          <w:ilvl w:val="1"/>
          <w:numId w:val="10"/>
        </w:numPr>
        <w:pBdr>
          <w:top w:val="nil"/>
          <w:left w:val="nil"/>
          <w:bottom w:val="nil"/>
          <w:right w:val="nil"/>
          <w:between w:val="nil"/>
        </w:pBdr>
        <w:spacing w:after="0"/>
        <w:rPr>
          <w:color w:val="000000"/>
        </w:rPr>
      </w:pPr>
      <w:r>
        <w:rPr>
          <w:color w:val="000000"/>
          <w:rtl/>
        </w:rPr>
        <w:t xml:space="preserve">הצלחה בכריית המידע ומשיכת המידע </w:t>
      </w:r>
    </w:p>
    <w:p w14:paraId="31263928" w14:textId="77777777" w:rsidR="00DE6F7D" w:rsidRDefault="00844AE2">
      <w:pPr>
        <w:numPr>
          <w:ilvl w:val="1"/>
          <w:numId w:val="10"/>
        </w:numPr>
        <w:pBdr>
          <w:top w:val="nil"/>
          <w:left w:val="nil"/>
          <w:bottom w:val="nil"/>
          <w:right w:val="nil"/>
          <w:between w:val="nil"/>
        </w:pBdr>
        <w:spacing w:after="0"/>
        <w:rPr>
          <w:color w:val="000000"/>
        </w:rPr>
      </w:pPr>
      <w:r>
        <w:rPr>
          <w:color w:val="000000"/>
          <w:rtl/>
        </w:rPr>
        <w:t xml:space="preserve">אי חסימת הזחלן (גילוי כרובוט לא חוקי) </w:t>
      </w:r>
    </w:p>
    <w:p w14:paraId="226B897A" w14:textId="77777777" w:rsidR="00DE6F7D" w:rsidRDefault="00844AE2">
      <w:pPr>
        <w:numPr>
          <w:ilvl w:val="1"/>
          <w:numId w:val="10"/>
        </w:numPr>
        <w:pBdr>
          <w:top w:val="nil"/>
          <w:left w:val="nil"/>
          <w:bottom w:val="nil"/>
          <w:right w:val="nil"/>
          <w:between w:val="nil"/>
        </w:pBdr>
        <w:spacing w:after="0"/>
        <w:rPr>
          <w:color w:val="000000"/>
        </w:rPr>
      </w:pPr>
      <w:r>
        <w:rPr>
          <w:color w:val="000000"/>
          <w:rtl/>
        </w:rPr>
        <w:t xml:space="preserve">שלמות מידע והפרדה ברורה של המאפיינים(שדות) שנכרו (טקסט, מחיר, משתמש, תאריך...) </w:t>
      </w:r>
    </w:p>
    <w:p w14:paraId="1285CDE9" w14:textId="77777777" w:rsidR="00DE6F7D" w:rsidRDefault="00844AE2">
      <w:pPr>
        <w:numPr>
          <w:ilvl w:val="0"/>
          <w:numId w:val="4"/>
        </w:numPr>
        <w:pBdr>
          <w:top w:val="nil"/>
          <w:left w:val="nil"/>
          <w:bottom w:val="nil"/>
          <w:right w:val="nil"/>
          <w:between w:val="nil"/>
        </w:pBdr>
        <w:spacing w:after="0"/>
        <w:rPr>
          <w:color w:val="000000"/>
        </w:rPr>
      </w:pPr>
      <w:r>
        <w:rPr>
          <w:color w:val="000000"/>
          <w:rtl/>
        </w:rPr>
        <w:t xml:space="preserve">עיבוד מידע: </w:t>
      </w:r>
    </w:p>
    <w:p w14:paraId="32392D26" w14:textId="77777777" w:rsidR="00DE6F7D" w:rsidRDefault="00844AE2">
      <w:pPr>
        <w:numPr>
          <w:ilvl w:val="1"/>
          <w:numId w:val="7"/>
        </w:numPr>
        <w:pBdr>
          <w:top w:val="nil"/>
          <w:left w:val="nil"/>
          <w:bottom w:val="nil"/>
          <w:right w:val="nil"/>
          <w:between w:val="nil"/>
        </w:pBdr>
        <w:spacing w:after="0"/>
        <w:rPr>
          <w:color w:val="000000"/>
        </w:rPr>
      </w:pPr>
      <w:r>
        <w:rPr>
          <w:color w:val="000000"/>
          <w:rtl/>
        </w:rPr>
        <w:t xml:space="preserve">קבלת המידע לפי מה שנקבע </w:t>
      </w:r>
    </w:p>
    <w:p w14:paraId="5685EBE9" w14:textId="77777777" w:rsidR="00DE6F7D" w:rsidRDefault="00844AE2">
      <w:pPr>
        <w:numPr>
          <w:ilvl w:val="1"/>
          <w:numId w:val="7"/>
        </w:numPr>
        <w:pBdr>
          <w:top w:val="nil"/>
          <w:left w:val="nil"/>
          <w:bottom w:val="nil"/>
          <w:right w:val="nil"/>
          <w:between w:val="nil"/>
        </w:pBdr>
        <w:spacing w:after="0"/>
        <w:rPr>
          <w:color w:val="000000"/>
        </w:rPr>
      </w:pPr>
      <w:r>
        <w:rPr>
          <w:color w:val="000000"/>
          <w:rtl/>
        </w:rPr>
        <w:t xml:space="preserve">הצלחת חיזוי של אפיון טקסט </w:t>
      </w:r>
    </w:p>
    <w:p w14:paraId="6AB83311" w14:textId="77777777" w:rsidR="00DE6F7D" w:rsidRDefault="00844AE2">
      <w:pPr>
        <w:numPr>
          <w:ilvl w:val="1"/>
          <w:numId w:val="7"/>
        </w:numPr>
        <w:pBdr>
          <w:top w:val="nil"/>
          <w:left w:val="nil"/>
          <w:bottom w:val="nil"/>
          <w:right w:val="nil"/>
          <w:between w:val="nil"/>
        </w:pBdr>
        <w:spacing w:after="0"/>
        <w:rPr>
          <w:color w:val="000000"/>
        </w:rPr>
      </w:pPr>
      <w:r>
        <w:rPr>
          <w:color w:val="000000"/>
          <w:rtl/>
        </w:rPr>
        <w:t xml:space="preserve">הצלחת המרת כלל המאפיינים לערכים נומריים </w:t>
      </w:r>
    </w:p>
    <w:p w14:paraId="378C02D2" w14:textId="77777777" w:rsidR="00DE6F7D" w:rsidRDefault="00844AE2">
      <w:pPr>
        <w:numPr>
          <w:ilvl w:val="0"/>
          <w:numId w:val="4"/>
        </w:numPr>
        <w:pBdr>
          <w:top w:val="nil"/>
          <w:left w:val="nil"/>
          <w:bottom w:val="nil"/>
          <w:right w:val="nil"/>
          <w:between w:val="nil"/>
        </w:pBdr>
        <w:spacing w:after="0"/>
        <w:rPr>
          <w:color w:val="000000"/>
        </w:rPr>
      </w:pPr>
      <w:r>
        <w:rPr>
          <w:color w:val="000000"/>
          <w:rtl/>
        </w:rPr>
        <w:t xml:space="preserve">יצירת מודל: </w:t>
      </w:r>
    </w:p>
    <w:p w14:paraId="1154FE7F" w14:textId="77777777" w:rsidR="00DE6F7D" w:rsidRDefault="00844AE2">
      <w:pPr>
        <w:numPr>
          <w:ilvl w:val="1"/>
          <w:numId w:val="5"/>
        </w:numPr>
        <w:pBdr>
          <w:top w:val="nil"/>
          <w:left w:val="nil"/>
          <w:bottom w:val="nil"/>
          <w:right w:val="nil"/>
          <w:between w:val="nil"/>
        </w:pBdr>
        <w:spacing w:after="0"/>
        <w:rPr>
          <w:color w:val="000000"/>
        </w:rPr>
      </w:pPr>
      <w:r>
        <w:rPr>
          <w:color w:val="000000"/>
          <w:rtl/>
        </w:rPr>
        <w:t xml:space="preserve">קבלת כלל המאפיינים לפי דרישה </w:t>
      </w:r>
    </w:p>
    <w:p w14:paraId="04B3F734" w14:textId="77777777" w:rsidR="00DE6F7D" w:rsidRDefault="00844AE2">
      <w:pPr>
        <w:numPr>
          <w:ilvl w:val="1"/>
          <w:numId w:val="5"/>
        </w:numPr>
        <w:pBdr>
          <w:top w:val="nil"/>
          <w:left w:val="nil"/>
          <w:bottom w:val="nil"/>
          <w:right w:val="nil"/>
          <w:between w:val="nil"/>
        </w:pBdr>
        <w:spacing w:after="0"/>
        <w:rPr>
          <w:color w:val="000000"/>
        </w:rPr>
      </w:pPr>
      <w:r>
        <w:rPr>
          <w:color w:val="000000"/>
          <w:rtl/>
        </w:rPr>
        <w:t xml:space="preserve">יצירת מודל עם מאפיינים ממדיה חברתית </w:t>
      </w:r>
    </w:p>
    <w:p w14:paraId="071F27B0" w14:textId="77777777" w:rsidR="00DE6F7D" w:rsidRDefault="00844AE2">
      <w:pPr>
        <w:numPr>
          <w:ilvl w:val="0"/>
          <w:numId w:val="4"/>
        </w:numPr>
        <w:pBdr>
          <w:top w:val="nil"/>
          <w:left w:val="nil"/>
          <w:bottom w:val="nil"/>
          <w:right w:val="nil"/>
          <w:between w:val="nil"/>
        </w:pBdr>
        <w:spacing w:after="0"/>
        <w:rPr>
          <w:color w:val="000000"/>
        </w:rPr>
      </w:pPr>
      <w:r>
        <w:rPr>
          <w:color w:val="000000"/>
          <w:rtl/>
        </w:rPr>
        <w:t xml:space="preserve">מערכת: </w:t>
      </w:r>
    </w:p>
    <w:p w14:paraId="51423B57" w14:textId="77777777" w:rsidR="00DE6F7D" w:rsidRDefault="00844AE2">
      <w:pPr>
        <w:numPr>
          <w:ilvl w:val="1"/>
          <w:numId w:val="2"/>
        </w:numPr>
        <w:pBdr>
          <w:top w:val="nil"/>
          <w:left w:val="nil"/>
          <w:bottom w:val="nil"/>
          <w:right w:val="nil"/>
          <w:between w:val="nil"/>
        </w:pBdr>
        <w:spacing w:after="0"/>
        <w:rPr>
          <w:color w:val="000000"/>
        </w:rPr>
      </w:pPr>
      <w:r>
        <w:rPr>
          <w:color w:val="000000"/>
          <w:rtl/>
        </w:rPr>
        <w:t xml:space="preserve">יכולת שמירת נתוני משתמש (הרשמה) </w:t>
      </w:r>
    </w:p>
    <w:p w14:paraId="74EB5F7B" w14:textId="77777777" w:rsidR="00DE6F7D" w:rsidRDefault="00844AE2">
      <w:pPr>
        <w:numPr>
          <w:ilvl w:val="1"/>
          <w:numId w:val="2"/>
        </w:numPr>
        <w:pBdr>
          <w:top w:val="nil"/>
          <w:left w:val="nil"/>
          <w:bottom w:val="nil"/>
          <w:right w:val="nil"/>
          <w:between w:val="nil"/>
        </w:pBdr>
        <w:spacing w:after="0"/>
        <w:rPr>
          <w:color w:val="000000"/>
        </w:rPr>
      </w:pPr>
      <w:r>
        <w:rPr>
          <w:color w:val="000000"/>
          <w:rtl/>
        </w:rPr>
        <w:t xml:space="preserve">יכולת בדיקה והשוואה של נתונים (התחברות וזיהוי) </w:t>
      </w:r>
    </w:p>
    <w:p w14:paraId="04BADA96" w14:textId="77777777" w:rsidR="00DE6F7D" w:rsidRDefault="00844AE2">
      <w:pPr>
        <w:numPr>
          <w:ilvl w:val="1"/>
          <w:numId w:val="2"/>
        </w:numPr>
        <w:pBdr>
          <w:top w:val="nil"/>
          <w:left w:val="nil"/>
          <w:bottom w:val="nil"/>
          <w:right w:val="nil"/>
          <w:between w:val="nil"/>
        </w:pBdr>
        <w:spacing w:after="0"/>
        <w:rPr>
          <w:color w:val="000000"/>
        </w:rPr>
      </w:pPr>
      <w:r>
        <w:rPr>
          <w:color w:val="000000"/>
          <w:rtl/>
        </w:rPr>
        <w:t xml:space="preserve">הגדרת ושינוי מאפייני מסחר </w:t>
      </w:r>
    </w:p>
    <w:p w14:paraId="0F606B5C" w14:textId="77777777" w:rsidR="00DE6F7D" w:rsidRDefault="00844AE2">
      <w:pPr>
        <w:numPr>
          <w:ilvl w:val="1"/>
          <w:numId w:val="2"/>
        </w:numPr>
        <w:pBdr>
          <w:top w:val="nil"/>
          <w:left w:val="nil"/>
          <w:bottom w:val="nil"/>
          <w:right w:val="nil"/>
          <w:between w:val="nil"/>
        </w:pBdr>
        <w:spacing w:after="0"/>
        <w:rPr>
          <w:color w:val="000000"/>
        </w:rPr>
      </w:pPr>
      <w:r>
        <w:rPr>
          <w:color w:val="000000"/>
          <w:rtl/>
        </w:rPr>
        <w:t xml:space="preserve">משיכת מידע והצגת הנתונים מהמודלים. </w:t>
      </w:r>
    </w:p>
    <w:p w14:paraId="01036B1D" w14:textId="77777777" w:rsidR="00DE6F7D" w:rsidRDefault="00844AE2">
      <w:pPr>
        <w:numPr>
          <w:ilvl w:val="0"/>
          <w:numId w:val="4"/>
        </w:numPr>
        <w:pBdr>
          <w:top w:val="nil"/>
          <w:left w:val="nil"/>
          <w:bottom w:val="nil"/>
          <w:right w:val="nil"/>
          <w:between w:val="nil"/>
        </w:pBdr>
        <w:spacing w:after="0"/>
        <w:rPr>
          <w:color w:val="000000"/>
        </w:rPr>
      </w:pPr>
      <w:r>
        <w:rPr>
          <w:color w:val="000000"/>
          <w:rtl/>
        </w:rPr>
        <w:t>אבטחה:</w:t>
      </w:r>
    </w:p>
    <w:p w14:paraId="7B30DDF8" w14:textId="77777777" w:rsidR="00DE6F7D" w:rsidRDefault="00844AE2">
      <w:pPr>
        <w:numPr>
          <w:ilvl w:val="1"/>
          <w:numId w:val="2"/>
        </w:numPr>
        <w:pBdr>
          <w:top w:val="nil"/>
          <w:left w:val="nil"/>
          <w:bottom w:val="nil"/>
          <w:right w:val="nil"/>
          <w:between w:val="nil"/>
        </w:pBdr>
        <w:spacing w:after="0"/>
        <w:rPr>
          <w:color w:val="000000"/>
        </w:rPr>
      </w:pPr>
      <w:r>
        <w:rPr>
          <w:color w:val="000000"/>
          <w:rtl/>
        </w:rPr>
        <w:t>יכניסה למערכת (הצגה ושינוי של הנתונים) רק לאחר זיהוי אל מול המערכת.</w:t>
      </w:r>
    </w:p>
    <w:p w14:paraId="1CC07A45" w14:textId="77777777" w:rsidR="00DE6F7D" w:rsidRDefault="00844AE2">
      <w:pPr>
        <w:numPr>
          <w:ilvl w:val="1"/>
          <w:numId w:val="2"/>
        </w:numPr>
        <w:pBdr>
          <w:top w:val="nil"/>
          <w:left w:val="nil"/>
          <w:bottom w:val="nil"/>
          <w:right w:val="nil"/>
          <w:between w:val="nil"/>
        </w:pBdr>
        <w:rPr>
          <w:color w:val="000000"/>
        </w:rPr>
      </w:pPr>
      <w:r>
        <w:rPr>
          <w:color w:val="000000"/>
          <w:rtl/>
        </w:rPr>
        <w:t xml:space="preserve"> חיסיון פרטים אישיים.</w:t>
      </w:r>
    </w:p>
    <w:p w14:paraId="1F1F5BCC" w14:textId="77777777" w:rsidR="00DE6F7D" w:rsidRDefault="00844AE2">
      <w:pPr>
        <w:spacing w:after="160"/>
      </w:pPr>
      <w:r>
        <w:br w:type="page"/>
      </w:r>
    </w:p>
    <w:p w14:paraId="11115377" w14:textId="77777777" w:rsidR="00DE6F7D" w:rsidRDefault="00844AE2">
      <w:pPr>
        <w:numPr>
          <w:ilvl w:val="0"/>
          <w:numId w:val="19"/>
        </w:numPr>
        <w:pBdr>
          <w:top w:val="nil"/>
          <w:left w:val="nil"/>
          <w:bottom w:val="nil"/>
          <w:right w:val="nil"/>
          <w:between w:val="nil"/>
        </w:pBdr>
        <w:rPr>
          <w:b/>
          <w:color w:val="0000FF"/>
        </w:rPr>
      </w:pPr>
      <w:bookmarkStart w:id="18" w:name="_lnxbz9" w:colFirst="0" w:colLast="0"/>
      <w:bookmarkEnd w:id="18"/>
      <w:r>
        <w:rPr>
          <w:b/>
          <w:color w:val="0000FF"/>
          <w:sz w:val="28"/>
          <w:szCs w:val="28"/>
          <w:rtl/>
        </w:rPr>
        <w:lastRenderedPageBreak/>
        <w:t>חלופות פונקציונאליות למימוש:</w:t>
      </w:r>
    </w:p>
    <w:p w14:paraId="60BBB21A" w14:textId="77777777" w:rsidR="00DE6F7D" w:rsidRDefault="00DE6F7D">
      <w:pPr>
        <w:pBdr>
          <w:top w:val="nil"/>
          <w:left w:val="nil"/>
          <w:bottom w:val="nil"/>
          <w:right w:val="nil"/>
          <w:between w:val="nil"/>
        </w:pBdr>
        <w:spacing w:after="0" w:line="240" w:lineRule="auto"/>
        <w:ind w:left="360"/>
        <w:rPr>
          <w:color w:val="000000"/>
        </w:rPr>
      </w:pPr>
    </w:p>
    <w:p w14:paraId="1BAC804A" w14:textId="77777777" w:rsidR="00DE6F7D" w:rsidRDefault="00844AE2">
      <w:pPr>
        <w:pBdr>
          <w:top w:val="nil"/>
          <w:left w:val="nil"/>
          <w:bottom w:val="nil"/>
          <w:right w:val="nil"/>
          <w:between w:val="nil"/>
        </w:pBdr>
        <w:spacing w:after="0" w:line="240" w:lineRule="auto"/>
        <w:ind w:left="360"/>
        <w:rPr>
          <w:color w:val="111111"/>
        </w:rPr>
      </w:pPr>
      <w:r>
        <w:rPr>
          <w:color w:val="111111"/>
          <w:rtl/>
        </w:rPr>
        <w:t xml:space="preserve">החלופות לסביבות עבודה שבחנו הן שרת אינטרנטי(מרוחק) ושרת מקומי(פיתוח בעזרת </w:t>
      </w:r>
      <w:r>
        <w:rPr>
          <w:color w:val="111111"/>
        </w:rPr>
        <w:t>Visual studio</w:t>
      </w:r>
      <w:r>
        <w:rPr>
          <w:color w:val="111111"/>
          <w:rtl/>
        </w:rPr>
        <w:t xml:space="preserve"> ו.</w:t>
      </w:r>
      <w:r>
        <w:rPr>
          <w:color w:val="111111"/>
        </w:rPr>
        <w:t>NET FRAMEWORK</w:t>
      </w:r>
      <w:r>
        <w:rPr>
          <w:color w:val="111111"/>
          <w:rtl/>
        </w:rPr>
        <w:t>).</w:t>
      </w:r>
    </w:p>
    <w:p w14:paraId="43C25F7D" w14:textId="77777777" w:rsidR="00DE6F7D" w:rsidRDefault="00DE6F7D">
      <w:pPr>
        <w:pBdr>
          <w:top w:val="nil"/>
          <w:left w:val="nil"/>
          <w:bottom w:val="nil"/>
          <w:right w:val="nil"/>
          <w:between w:val="nil"/>
        </w:pBdr>
        <w:spacing w:after="0" w:line="240" w:lineRule="auto"/>
        <w:ind w:left="360"/>
        <w:rPr>
          <w:color w:val="111111"/>
        </w:rPr>
      </w:pPr>
    </w:p>
    <w:p w14:paraId="12D618A0" w14:textId="77777777" w:rsidR="00DE6F7D" w:rsidRDefault="00844AE2">
      <w:pPr>
        <w:pBdr>
          <w:top w:val="nil"/>
          <w:left w:val="nil"/>
          <w:bottom w:val="nil"/>
          <w:right w:val="nil"/>
          <w:between w:val="nil"/>
        </w:pBdr>
        <w:spacing w:after="0" w:line="240" w:lineRule="auto"/>
        <w:ind w:left="360"/>
      </w:pPr>
      <w:r>
        <w:rPr>
          <w:color w:val="111111"/>
          <w:u w:val="single"/>
          <w:rtl/>
        </w:rPr>
        <w:t>שרת אינטרנטי -</w:t>
      </w:r>
      <w:r>
        <w:rPr>
          <w:color w:val="111111"/>
        </w:rPr>
        <w:t xml:space="preserve"> </w:t>
      </w:r>
      <w:r>
        <w:rPr>
          <w:rtl/>
        </w:rPr>
        <w:t>סביבת עבודה ייעודית למטרת פיתוח אלגוריתמים, חסרון מאוד בולט הוא הקושי לשלב אותה עם מערכות נוספות , ביצועים נמוכים ומגבלות אבטחה.</w:t>
      </w:r>
    </w:p>
    <w:p w14:paraId="3A7B8047" w14:textId="77777777" w:rsidR="00DE6F7D" w:rsidRDefault="00844AE2">
      <w:pPr>
        <w:spacing w:after="0" w:line="240" w:lineRule="auto"/>
        <w:ind w:left="720"/>
        <w:jc w:val="right"/>
        <w:rPr>
          <w:u w:val="single"/>
        </w:rPr>
      </w:pPr>
      <w:r>
        <w:rPr>
          <w:u w:val="single"/>
        </w:rPr>
        <w:t xml:space="preserve"> - Visual studio.net</w:t>
      </w:r>
      <w:r>
        <w:rPr>
          <w:u w:val="single"/>
        </w:rPr>
        <w:tab/>
        <w:t xml:space="preserve">  </w:t>
      </w:r>
    </w:p>
    <w:p w14:paraId="2EF4E894" w14:textId="77777777" w:rsidR="00DE6F7D" w:rsidRDefault="00844AE2">
      <w:pPr>
        <w:spacing w:after="0" w:line="240" w:lineRule="auto"/>
        <w:ind w:left="720"/>
      </w:pPr>
      <w:r>
        <w:rPr>
          <w:rtl/>
        </w:rPr>
        <w:t>סביבת עבודה נוחה ומוכרת לפיתוח המתקשרת עם הרבה שפות, כאשר החסרון של הוא בביצועים פחות טובים עקב דרך המימוש בהעלאת הקוד לשרת.</w:t>
      </w:r>
      <w:r>
        <w:rPr>
          <w:rtl/>
        </w:rPr>
        <w:br/>
      </w:r>
    </w:p>
    <w:p w14:paraId="048B45DE" w14:textId="77777777" w:rsidR="00DE6F7D" w:rsidRDefault="00844AE2">
      <w:pPr>
        <w:spacing w:after="0" w:line="240" w:lineRule="auto"/>
        <w:ind w:left="720"/>
      </w:pPr>
      <w:r>
        <w:rPr>
          <w:rtl/>
        </w:rPr>
        <w:t>על מנת להחליט מהי סביבת העבודה הנכונה עבור הפרויקט, בחרנו מס' פרמטרים, דירגנו כל סביבה וכך בחרנו בסביבת העבודה הנכונה ביותר.</w:t>
      </w:r>
    </w:p>
    <w:p w14:paraId="6E040FCA" w14:textId="77777777" w:rsidR="00DE6F7D" w:rsidRDefault="00DE6F7D">
      <w:pPr>
        <w:spacing w:after="0" w:line="240" w:lineRule="auto"/>
      </w:pPr>
    </w:p>
    <w:tbl>
      <w:tblPr>
        <w:tblStyle w:val="ab"/>
        <w:bidiVisual/>
        <w:tblW w:w="8286" w:type="dxa"/>
        <w:tblInd w:w="135" w:type="dxa"/>
        <w:tblLayout w:type="fixed"/>
        <w:tblLook w:val="0400" w:firstRow="0" w:lastRow="0" w:firstColumn="0" w:lastColumn="0" w:noHBand="0" w:noVBand="1"/>
      </w:tblPr>
      <w:tblGrid>
        <w:gridCol w:w="1381"/>
        <w:gridCol w:w="1381"/>
        <w:gridCol w:w="1381"/>
        <w:gridCol w:w="1381"/>
        <w:gridCol w:w="1381"/>
        <w:gridCol w:w="1381"/>
      </w:tblGrid>
      <w:tr w:rsidR="00DE6F7D" w14:paraId="306B3A40" w14:textId="77777777">
        <w:trPr>
          <w:trHeight w:val="315"/>
        </w:trPr>
        <w:tc>
          <w:tcPr>
            <w:tcW w:w="1381" w:type="dxa"/>
            <w:tcBorders>
              <w:top w:val="single" w:sz="8" w:space="0" w:color="000000"/>
              <w:left w:val="single" w:sz="8" w:space="0" w:color="000000"/>
              <w:bottom w:val="nil"/>
              <w:right w:val="single" w:sz="4" w:space="0" w:color="000000"/>
            </w:tcBorders>
            <w:shd w:val="clear" w:color="auto" w:fill="auto"/>
            <w:vAlign w:val="bottom"/>
          </w:tcPr>
          <w:p w14:paraId="2CDEB6CA"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1381" w:type="dxa"/>
            <w:tcBorders>
              <w:top w:val="single" w:sz="8" w:space="0" w:color="000000"/>
              <w:left w:val="single" w:sz="4" w:space="0" w:color="000000"/>
              <w:bottom w:val="nil"/>
              <w:right w:val="nil"/>
            </w:tcBorders>
            <w:shd w:val="clear" w:color="auto" w:fill="auto"/>
            <w:vAlign w:val="bottom"/>
          </w:tcPr>
          <w:p w14:paraId="77172757"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2762" w:type="dxa"/>
            <w:gridSpan w:val="2"/>
            <w:tcBorders>
              <w:top w:val="single" w:sz="8" w:space="0" w:color="000000"/>
              <w:left w:val="single" w:sz="8" w:space="0" w:color="000000"/>
              <w:bottom w:val="nil"/>
              <w:right w:val="single" w:sz="8" w:space="0" w:color="000000"/>
            </w:tcBorders>
            <w:shd w:val="clear" w:color="auto" w:fill="auto"/>
            <w:vAlign w:val="bottom"/>
          </w:tcPr>
          <w:p w14:paraId="4E4D2B24" w14:textId="77777777" w:rsidR="00DE6F7D" w:rsidRDefault="00844AE2">
            <w:pPr>
              <w:spacing w:after="0" w:line="240" w:lineRule="auto"/>
              <w:jc w:val="center"/>
              <w:rPr>
                <w:rFonts w:ascii="Calibri" w:eastAsia="Calibri" w:hAnsi="Calibri" w:cs="Calibri"/>
                <w:sz w:val="22"/>
                <w:szCs w:val="22"/>
              </w:rPr>
            </w:pPr>
            <w:r>
              <w:rPr>
                <w:rFonts w:ascii="Calibri" w:eastAsia="Calibri" w:hAnsi="Calibri" w:cs="Calibri"/>
                <w:sz w:val="22"/>
                <w:szCs w:val="22"/>
                <w:rtl/>
              </w:rPr>
              <w:t>ציונים</w:t>
            </w:r>
          </w:p>
        </w:tc>
        <w:tc>
          <w:tcPr>
            <w:tcW w:w="2762" w:type="dxa"/>
            <w:gridSpan w:val="2"/>
            <w:tcBorders>
              <w:top w:val="single" w:sz="8" w:space="0" w:color="000000"/>
              <w:left w:val="nil"/>
              <w:bottom w:val="nil"/>
              <w:right w:val="single" w:sz="8" w:space="0" w:color="000000"/>
            </w:tcBorders>
            <w:shd w:val="clear" w:color="auto" w:fill="auto"/>
            <w:vAlign w:val="bottom"/>
          </w:tcPr>
          <w:p w14:paraId="017CEBB5" w14:textId="77777777" w:rsidR="00DE6F7D" w:rsidRDefault="00844AE2">
            <w:pPr>
              <w:spacing w:after="0" w:line="240" w:lineRule="auto"/>
              <w:jc w:val="center"/>
              <w:rPr>
                <w:rFonts w:ascii="Calibri" w:eastAsia="Calibri" w:hAnsi="Calibri" w:cs="Calibri"/>
                <w:sz w:val="22"/>
                <w:szCs w:val="22"/>
              </w:rPr>
            </w:pPr>
            <w:r>
              <w:rPr>
                <w:rFonts w:ascii="Calibri" w:eastAsia="Calibri" w:hAnsi="Calibri" w:cs="Calibri"/>
                <w:sz w:val="22"/>
                <w:szCs w:val="22"/>
                <w:rtl/>
              </w:rPr>
              <w:t>ציונים משוקללים</w:t>
            </w:r>
          </w:p>
        </w:tc>
      </w:tr>
      <w:tr w:rsidR="00DE6F7D" w14:paraId="02400E43" w14:textId="77777777">
        <w:trPr>
          <w:trHeight w:val="435"/>
        </w:trPr>
        <w:tc>
          <w:tcPr>
            <w:tcW w:w="1381" w:type="dxa"/>
            <w:tcBorders>
              <w:top w:val="single" w:sz="8" w:space="0" w:color="000000"/>
              <w:left w:val="single" w:sz="8" w:space="0" w:color="000000"/>
              <w:bottom w:val="single" w:sz="8" w:space="0" w:color="000000"/>
              <w:right w:val="single" w:sz="4" w:space="0" w:color="000000"/>
            </w:tcBorders>
            <w:shd w:val="clear" w:color="auto" w:fill="auto"/>
            <w:vAlign w:val="bottom"/>
          </w:tcPr>
          <w:p w14:paraId="1CA66545"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1381" w:type="dxa"/>
            <w:tcBorders>
              <w:top w:val="single" w:sz="8" w:space="0" w:color="000000"/>
              <w:left w:val="single" w:sz="4" w:space="0" w:color="000000"/>
              <w:bottom w:val="single" w:sz="8" w:space="0" w:color="000000"/>
              <w:right w:val="nil"/>
            </w:tcBorders>
            <w:shd w:val="clear" w:color="auto" w:fill="auto"/>
            <w:vAlign w:val="bottom"/>
          </w:tcPr>
          <w:p w14:paraId="3687DA00"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משקל</w:t>
            </w:r>
          </w:p>
        </w:tc>
        <w:tc>
          <w:tcPr>
            <w:tcW w:w="1381" w:type="dxa"/>
            <w:tcBorders>
              <w:top w:val="single" w:sz="8" w:space="0" w:color="000000"/>
              <w:left w:val="single" w:sz="8" w:space="0" w:color="000000"/>
              <w:bottom w:val="single" w:sz="8" w:space="0" w:color="000000"/>
              <w:right w:val="single" w:sz="4" w:space="0" w:color="000000"/>
            </w:tcBorders>
            <w:shd w:val="clear" w:color="auto" w:fill="auto"/>
            <w:vAlign w:val="bottom"/>
          </w:tcPr>
          <w:p w14:paraId="14C3109A" w14:textId="77777777" w:rsidR="00DE6F7D" w:rsidRDefault="00844AE2">
            <w:pPr>
              <w:spacing w:after="0" w:line="240" w:lineRule="auto"/>
              <w:rPr>
                <w:rFonts w:ascii="Calibri" w:eastAsia="Calibri" w:hAnsi="Calibri" w:cs="Calibri"/>
                <w:sz w:val="22"/>
                <w:szCs w:val="22"/>
              </w:rPr>
            </w:pPr>
            <w:r>
              <w:t>Visual studio.net</w:t>
            </w:r>
          </w:p>
        </w:tc>
        <w:tc>
          <w:tcPr>
            <w:tcW w:w="1381" w:type="dxa"/>
            <w:tcBorders>
              <w:top w:val="single" w:sz="8" w:space="0" w:color="000000"/>
              <w:left w:val="single" w:sz="4" w:space="0" w:color="000000"/>
              <w:bottom w:val="single" w:sz="8" w:space="0" w:color="000000"/>
              <w:right w:val="single" w:sz="4" w:space="0" w:color="000000"/>
            </w:tcBorders>
            <w:shd w:val="clear" w:color="auto" w:fill="auto"/>
            <w:vAlign w:val="bottom"/>
          </w:tcPr>
          <w:p w14:paraId="1A60909B" w14:textId="77777777" w:rsidR="00DE6F7D" w:rsidRDefault="00844AE2">
            <w:pPr>
              <w:spacing w:after="0" w:line="240" w:lineRule="auto"/>
              <w:rPr>
                <w:rFonts w:ascii="Calibri" w:eastAsia="Calibri" w:hAnsi="Calibri" w:cs="Calibri"/>
                <w:sz w:val="22"/>
                <w:szCs w:val="22"/>
              </w:rPr>
            </w:pPr>
            <w:r>
              <w:rPr>
                <w:rtl/>
              </w:rPr>
              <w:t>שרת אינטרנטי</w:t>
            </w:r>
          </w:p>
        </w:tc>
        <w:tc>
          <w:tcPr>
            <w:tcW w:w="1381" w:type="dxa"/>
            <w:tcBorders>
              <w:top w:val="single" w:sz="8" w:space="0" w:color="000000"/>
              <w:left w:val="nil"/>
              <w:bottom w:val="single" w:sz="8" w:space="0" w:color="000000"/>
              <w:right w:val="single" w:sz="4" w:space="0" w:color="000000"/>
            </w:tcBorders>
            <w:shd w:val="clear" w:color="auto" w:fill="auto"/>
            <w:vAlign w:val="bottom"/>
          </w:tcPr>
          <w:p w14:paraId="059847AE"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חלופה 1</w:t>
            </w:r>
          </w:p>
        </w:tc>
        <w:tc>
          <w:tcPr>
            <w:tcW w:w="1381" w:type="dxa"/>
            <w:tcBorders>
              <w:top w:val="single" w:sz="8" w:space="0" w:color="000000"/>
              <w:left w:val="single" w:sz="4" w:space="0" w:color="000000"/>
              <w:bottom w:val="single" w:sz="8" w:space="0" w:color="000000"/>
              <w:right w:val="single" w:sz="4" w:space="0" w:color="000000"/>
            </w:tcBorders>
            <w:shd w:val="clear" w:color="auto" w:fill="auto"/>
            <w:vAlign w:val="bottom"/>
          </w:tcPr>
          <w:p w14:paraId="3E02889F"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חלופה 2</w:t>
            </w:r>
          </w:p>
        </w:tc>
      </w:tr>
      <w:tr w:rsidR="00DE6F7D" w14:paraId="7DBE8CDA" w14:textId="77777777">
        <w:trPr>
          <w:trHeight w:val="300"/>
        </w:trPr>
        <w:tc>
          <w:tcPr>
            <w:tcW w:w="1381" w:type="dxa"/>
            <w:tcBorders>
              <w:top w:val="nil"/>
              <w:left w:val="single" w:sz="8" w:space="0" w:color="000000"/>
              <w:bottom w:val="single" w:sz="4" w:space="0" w:color="000000"/>
              <w:right w:val="single" w:sz="4" w:space="0" w:color="000000"/>
            </w:tcBorders>
            <w:shd w:val="clear" w:color="auto" w:fill="auto"/>
            <w:vAlign w:val="bottom"/>
          </w:tcPr>
          <w:p w14:paraId="6E6FD34A"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פשטות</w:t>
            </w:r>
          </w:p>
        </w:tc>
        <w:tc>
          <w:tcPr>
            <w:tcW w:w="1381" w:type="dxa"/>
            <w:tcBorders>
              <w:top w:val="single" w:sz="8" w:space="0" w:color="000000"/>
              <w:left w:val="single" w:sz="4" w:space="0" w:color="000000"/>
              <w:bottom w:val="single" w:sz="4" w:space="0" w:color="000000"/>
              <w:right w:val="nil"/>
            </w:tcBorders>
            <w:shd w:val="clear" w:color="auto" w:fill="CBDC81"/>
            <w:vAlign w:val="bottom"/>
          </w:tcPr>
          <w:p w14:paraId="5309AB8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c>
          <w:tcPr>
            <w:tcW w:w="1381" w:type="dxa"/>
            <w:tcBorders>
              <w:top w:val="single" w:sz="8" w:space="0" w:color="000000"/>
              <w:left w:val="single" w:sz="8" w:space="0" w:color="000000"/>
              <w:bottom w:val="single" w:sz="4" w:space="0" w:color="000000"/>
              <w:right w:val="single" w:sz="4" w:space="0" w:color="000000"/>
            </w:tcBorders>
            <w:shd w:val="clear" w:color="auto" w:fill="63BE7B"/>
            <w:vAlign w:val="bottom"/>
          </w:tcPr>
          <w:p w14:paraId="35055ABE"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8" w:space="0" w:color="000000"/>
              <w:left w:val="single" w:sz="4" w:space="0" w:color="000000"/>
              <w:bottom w:val="single" w:sz="4" w:space="0" w:color="000000"/>
              <w:right w:val="single" w:sz="4" w:space="0" w:color="000000"/>
            </w:tcBorders>
            <w:shd w:val="clear" w:color="auto" w:fill="FBAA77"/>
            <w:vAlign w:val="bottom"/>
          </w:tcPr>
          <w:p w14:paraId="2976ED9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w:t>
            </w:r>
          </w:p>
        </w:tc>
        <w:tc>
          <w:tcPr>
            <w:tcW w:w="1381" w:type="dxa"/>
            <w:tcBorders>
              <w:top w:val="single" w:sz="8" w:space="0" w:color="000000"/>
              <w:left w:val="nil"/>
              <w:bottom w:val="single" w:sz="4" w:space="0" w:color="000000"/>
              <w:right w:val="single" w:sz="4" w:space="0" w:color="000000"/>
            </w:tcBorders>
            <w:shd w:val="clear" w:color="auto" w:fill="B9D780"/>
            <w:vAlign w:val="bottom"/>
          </w:tcPr>
          <w:p w14:paraId="52846C2D"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0.6</w:t>
            </w:r>
          </w:p>
        </w:tc>
        <w:tc>
          <w:tcPr>
            <w:tcW w:w="1381" w:type="dxa"/>
            <w:tcBorders>
              <w:top w:val="single" w:sz="8" w:space="0" w:color="000000"/>
              <w:left w:val="single" w:sz="4" w:space="0" w:color="000000"/>
              <w:bottom w:val="single" w:sz="4" w:space="0" w:color="000000"/>
              <w:right w:val="single" w:sz="4" w:space="0" w:color="000000"/>
            </w:tcBorders>
            <w:shd w:val="clear" w:color="auto" w:fill="F1E784"/>
            <w:vAlign w:val="bottom"/>
          </w:tcPr>
          <w:p w14:paraId="3D36E36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0.4</w:t>
            </w:r>
          </w:p>
        </w:tc>
      </w:tr>
      <w:tr w:rsidR="00DE6F7D" w14:paraId="16E8EF93" w14:textId="77777777">
        <w:trPr>
          <w:trHeight w:val="300"/>
        </w:trPr>
        <w:tc>
          <w:tcPr>
            <w:tcW w:w="1381" w:type="dxa"/>
            <w:tcBorders>
              <w:top w:val="nil"/>
              <w:left w:val="single" w:sz="8" w:space="0" w:color="000000"/>
              <w:bottom w:val="single" w:sz="4" w:space="0" w:color="000000"/>
              <w:right w:val="single" w:sz="4" w:space="0" w:color="000000"/>
            </w:tcBorders>
            <w:shd w:val="clear" w:color="auto" w:fill="auto"/>
            <w:vAlign w:val="bottom"/>
          </w:tcPr>
          <w:p w14:paraId="122E8E5E"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עלות</w:t>
            </w:r>
          </w:p>
        </w:tc>
        <w:tc>
          <w:tcPr>
            <w:tcW w:w="1381" w:type="dxa"/>
            <w:tcBorders>
              <w:top w:val="single" w:sz="4" w:space="0" w:color="000000"/>
              <w:left w:val="single" w:sz="4" w:space="0" w:color="000000"/>
              <w:bottom w:val="single" w:sz="4" w:space="0" w:color="000000"/>
              <w:right w:val="nil"/>
            </w:tcBorders>
            <w:shd w:val="clear" w:color="auto" w:fill="F8696B"/>
            <w:vAlign w:val="bottom"/>
          </w:tcPr>
          <w:p w14:paraId="1F1879B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381" w:type="dxa"/>
            <w:tcBorders>
              <w:top w:val="single" w:sz="4" w:space="0" w:color="000000"/>
              <w:left w:val="single" w:sz="8" w:space="0" w:color="000000"/>
              <w:bottom w:val="single" w:sz="4" w:space="0" w:color="000000"/>
              <w:right w:val="single" w:sz="4" w:space="0" w:color="000000"/>
            </w:tcBorders>
            <w:shd w:val="clear" w:color="auto" w:fill="F8696B"/>
            <w:vAlign w:val="bottom"/>
          </w:tcPr>
          <w:p w14:paraId="0901A1CC"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w:t>
            </w:r>
          </w:p>
        </w:tc>
        <w:tc>
          <w:tcPr>
            <w:tcW w:w="1381"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1EA8B37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w:t>
            </w:r>
          </w:p>
        </w:tc>
        <w:tc>
          <w:tcPr>
            <w:tcW w:w="1381" w:type="dxa"/>
            <w:tcBorders>
              <w:top w:val="single" w:sz="4" w:space="0" w:color="000000"/>
              <w:left w:val="nil"/>
              <w:bottom w:val="single" w:sz="4" w:space="0" w:color="000000"/>
              <w:right w:val="single" w:sz="4" w:space="0" w:color="000000"/>
            </w:tcBorders>
            <w:shd w:val="clear" w:color="auto" w:fill="F8696B"/>
            <w:vAlign w:val="bottom"/>
          </w:tcPr>
          <w:p w14:paraId="48F9204A"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0.1</w:t>
            </w:r>
          </w:p>
        </w:tc>
        <w:tc>
          <w:tcPr>
            <w:tcW w:w="1381"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185884BC"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0.1</w:t>
            </w:r>
          </w:p>
        </w:tc>
      </w:tr>
      <w:tr w:rsidR="00DE6F7D" w14:paraId="6DB73024" w14:textId="77777777">
        <w:trPr>
          <w:trHeight w:val="300"/>
        </w:trPr>
        <w:tc>
          <w:tcPr>
            <w:tcW w:w="1381" w:type="dxa"/>
            <w:tcBorders>
              <w:top w:val="nil"/>
              <w:left w:val="single" w:sz="8" w:space="0" w:color="000000"/>
              <w:bottom w:val="single" w:sz="4" w:space="0" w:color="000000"/>
              <w:right w:val="single" w:sz="4" w:space="0" w:color="000000"/>
            </w:tcBorders>
            <w:shd w:val="clear" w:color="auto" w:fill="auto"/>
            <w:vAlign w:val="bottom"/>
          </w:tcPr>
          <w:p w14:paraId="013B94A0"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ביצועים</w:t>
            </w:r>
          </w:p>
        </w:tc>
        <w:tc>
          <w:tcPr>
            <w:tcW w:w="1381" w:type="dxa"/>
            <w:tcBorders>
              <w:top w:val="single" w:sz="4" w:space="0" w:color="000000"/>
              <w:left w:val="single" w:sz="4" w:space="0" w:color="000000"/>
              <w:bottom w:val="single" w:sz="4" w:space="0" w:color="000000"/>
              <w:right w:val="nil"/>
            </w:tcBorders>
            <w:shd w:val="clear" w:color="auto" w:fill="FFEB84"/>
            <w:vAlign w:val="bottom"/>
          </w:tcPr>
          <w:p w14:paraId="65C176C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15%</w:t>
            </w:r>
          </w:p>
        </w:tc>
        <w:tc>
          <w:tcPr>
            <w:tcW w:w="1381" w:type="dxa"/>
            <w:tcBorders>
              <w:top w:val="single" w:sz="4" w:space="0" w:color="000000"/>
              <w:left w:val="single" w:sz="8" w:space="0" w:color="000000"/>
              <w:bottom w:val="single" w:sz="4" w:space="0" w:color="000000"/>
              <w:right w:val="single" w:sz="4" w:space="0" w:color="000000"/>
            </w:tcBorders>
            <w:shd w:val="clear" w:color="auto" w:fill="63BE7B"/>
            <w:vAlign w:val="bottom"/>
          </w:tcPr>
          <w:p w14:paraId="49F649B2"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4" w:space="0" w:color="000000"/>
              <w:left w:val="single" w:sz="4" w:space="0" w:color="000000"/>
              <w:bottom w:val="single" w:sz="4" w:space="0" w:color="000000"/>
              <w:right w:val="single" w:sz="4" w:space="0" w:color="000000"/>
            </w:tcBorders>
            <w:shd w:val="clear" w:color="auto" w:fill="FBAA77"/>
            <w:vAlign w:val="bottom"/>
          </w:tcPr>
          <w:p w14:paraId="087606B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w:t>
            </w:r>
          </w:p>
        </w:tc>
        <w:tc>
          <w:tcPr>
            <w:tcW w:w="1381" w:type="dxa"/>
            <w:tcBorders>
              <w:top w:val="single" w:sz="4" w:space="0" w:color="000000"/>
              <w:left w:val="nil"/>
              <w:bottom w:val="single" w:sz="4" w:space="0" w:color="000000"/>
              <w:right w:val="single" w:sz="4" w:space="0" w:color="000000"/>
            </w:tcBorders>
            <w:shd w:val="clear" w:color="auto" w:fill="E3E383"/>
            <w:vAlign w:val="bottom"/>
          </w:tcPr>
          <w:p w14:paraId="32EC2DD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0.45</w:t>
            </w:r>
          </w:p>
        </w:tc>
        <w:tc>
          <w:tcPr>
            <w:tcW w:w="1381" w:type="dxa"/>
            <w:tcBorders>
              <w:top w:val="single" w:sz="4" w:space="0" w:color="000000"/>
              <w:left w:val="single" w:sz="4" w:space="0" w:color="000000"/>
              <w:bottom w:val="single" w:sz="4" w:space="0" w:color="000000"/>
              <w:right w:val="single" w:sz="4" w:space="0" w:color="000000"/>
            </w:tcBorders>
            <w:shd w:val="clear" w:color="auto" w:fill="FDD07F"/>
            <w:vAlign w:val="bottom"/>
          </w:tcPr>
          <w:p w14:paraId="29A65929"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0.3</w:t>
            </w:r>
          </w:p>
        </w:tc>
      </w:tr>
      <w:tr w:rsidR="00DE6F7D" w14:paraId="69217842" w14:textId="77777777">
        <w:trPr>
          <w:trHeight w:val="300"/>
        </w:trPr>
        <w:tc>
          <w:tcPr>
            <w:tcW w:w="1381" w:type="dxa"/>
            <w:tcBorders>
              <w:top w:val="nil"/>
              <w:left w:val="single" w:sz="8" w:space="0" w:color="000000"/>
              <w:bottom w:val="single" w:sz="4" w:space="0" w:color="000000"/>
              <w:right w:val="single" w:sz="4" w:space="0" w:color="000000"/>
            </w:tcBorders>
            <w:shd w:val="clear" w:color="auto" w:fill="auto"/>
            <w:vAlign w:val="bottom"/>
          </w:tcPr>
          <w:p w14:paraId="27BEC266"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פונקציונאליות</w:t>
            </w:r>
          </w:p>
        </w:tc>
        <w:tc>
          <w:tcPr>
            <w:tcW w:w="1381" w:type="dxa"/>
            <w:tcBorders>
              <w:top w:val="single" w:sz="4" w:space="0" w:color="000000"/>
              <w:left w:val="single" w:sz="4" w:space="0" w:color="000000"/>
              <w:bottom w:val="single" w:sz="4" w:space="0" w:color="000000"/>
              <w:right w:val="nil"/>
            </w:tcBorders>
            <w:shd w:val="clear" w:color="auto" w:fill="63BE7B"/>
            <w:vAlign w:val="bottom"/>
          </w:tcPr>
          <w:p w14:paraId="5C349D7E"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30%</w:t>
            </w:r>
          </w:p>
        </w:tc>
        <w:tc>
          <w:tcPr>
            <w:tcW w:w="1381" w:type="dxa"/>
            <w:tcBorders>
              <w:top w:val="single" w:sz="4" w:space="0" w:color="000000"/>
              <w:left w:val="single" w:sz="8" w:space="0" w:color="000000"/>
              <w:bottom w:val="single" w:sz="4" w:space="0" w:color="000000"/>
              <w:right w:val="single" w:sz="4" w:space="0" w:color="000000"/>
            </w:tcBorders>
            <w:shd w:val="clear" w:color="auto" w:fill="63BE7B"/>
            <w:vAlign w:val="bottom"/>
          </w:tcPr>
          <w:p w14:paraId="698ACDD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0D071CCE"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4" w:space="0" w:color="000000"/>
              <w:left w:val="nil"/>
              <w:bottom w:val="single" w:sz="4" w:space="0" w:color="000000"/>
              <w:right w:val="single" w:sz="4" w:space="0" w:color="000000"/>
            </w:tcBorders>
            <w:shd w:val="clear" w:color="auto" w:fill="63BE7B"/>
            <w:vAlign w:val="bottom"/>
          </w:tcPr>
          <w:p w14:paraId="64E8B5B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0.9</w:t>
            </w:r>
          </w:p>
        </w:tc>
        <w:tc>
          <w:tcPr>
            <w:tcW w:w="1381"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4E8F439B"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0.9</w:t>
            </w:r>
          </w:p>
        </w:tc>
      </w:tr>
      <w:tr w:rsidR="00DE6F7D" w14:paraId="4278C6F0" w14:textId="77777777">
        <w:trPr>
          <w:trHeight w:val="300"/>
        </w:trPr>
        <w:tc>
          <w:tcPr>
            <w:tcW w:w="1381" w:type="dxa"/>
            <w:tcBorders>
              <w:top w:val="nil"/>
              <w:left w:val="single" w:sz="8" w:space="0" w:color="000000"/>
              <w:bottom w:val="single" w:sz="4" w:space="0" w:color="000000"/>
              <w:right w:val="single" w:sz="4" w:space="0" w:color="000000"/>
            </w:tcBorders>
            <w:shd w:val="clear" w:color="auto" w:fill="auto"/>
            <w:vAlign w:val="bottom"/>
          </w:tcPr>
          <w:p w14:paraId="440F6BD8"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זמינות</w:t>
            </w:r>
          </w:p>
        </w:tc>
        <w:tc>
          <w:tcPr>
            <w:tcW w:w="1381" w:type="dxa"/>
            <w:tcBorders>
              <w:top w:val="single" w:sz="4" w:space="0" w:color="000000"/>
              <w:left w:val="single" w:sz="4" w:space="0" w:color="000000"/>
              <w:bottom w:val="single" w:sz="4" w:space="0" w:color="000000"/>
              <w:right w:val="nil"/>
            </w:tcBorders>
            <w:shd w:val="clear" w:color="auto" w:fill="FFEB84"/>
            <w:vAlign w:val="bottom"/>
          </w:tcPr>
          <w:p w14:paraId="1EA91E9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15%</w:t>
            </w:r>
          </w:p>
        </w:tc>
        <w:tc>
          <w:tcPr>
            <w:tcW w:w="1381" w:type="dxa"/>
            <w:tcBorders>
              <w:top w:val="single" w:sz="4" w:space="0" w:color="000000"/>
              <w:left w:val="single" w:sz="8" w:space="0" w:color="000000"/>
              <w:bottom w:val="single" w:sz="4" w:space="0" w:color="000000"/>
              <w:right w:val="single" w:sz="4" w:space="0" w:color="000000"/>
            </w:tcBorders>
            <w:shd w:val="clear" w:color="auto" w:fill="63BE7B"/>
            <w:vAlign w:val="bottom"/>
          </w:tcPr>
          <w:p w14:paraId="5906D6D3"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4" w:space="0" w:color="000000"/>
              <w:left w:val="single" w:sz="4" w:space="0" w:color="000000"/>
              <w:bottom w:val="single" w:sz="4" w:space="0" w:color="000000"/>
              <w:right w:val="single" w:sz="4" w:space="0" w:color="000000"/>
            </w:tcBorders>
            <w:shd w:val="clear" w:color="auto" w:fill="FBAA77"/>
            <w:vAlign w:val="bottom"/>
          </w:tcPr>
          <w:p w14:paraId="766C4C4B"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w:t>
            </w:r>
          </w:p>
        </w:tc>
        <w:tc>
          <w:tcPr>
            <w:tcW w:w="1381" w:type="dxa"/>
            <w:tcBorders>
              <w:top w:val="single" w:sz="4" w:space="0" w:color="000000"/>
              <w:left w:val="nil"/>
              <w:bottom w:val="single" w:sz="4" w:space="0" w:color="000000"/>
              <w:right w:val="single" w:sz="4" w:space="0" w:color="000000"/>
            </w:tcBorders>
            <w:shd w:val="clear" w:color="auto" w:fill="CBDC81"/>
            <w:vAlign w:val="bottom"/>
          </w:tcPr>
          <w:p w14:paraId="33B7CBD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0.45</w:t>
            </w:r>
          </w:p>
        </w:tc>
        <w:tc>
          <w:tcPr>
            <w:tcW w:w="1381" w:type="dxa"/>
            <w:tcBorders>
              <w:top w:val="single" w:sz="4" w:space="0" w:color="000000"/>
              <w:left w:val="single" w:sz="4" w:space="0" w:color="000000"/>
              <w:bottom w:val="single" w:sz="4" w:space="0" w:color="000000"/>
              <w:right w:val="single" w:sz="4" w:space="0" w:color="000000"/>
            </w:tcBorders>
            <w:shd w:val="clear" w:color="auto" w:fill="FBAA77"/>
            <w:vAlign w:val="bottom"/>
          </w:tcPr>
          <w:p w14:paraId="2D12BA1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0.3</w:t>
            </w:r>
          </w:p>
        </w:tc>
      </w:tr>
      <w:tr w:rsidR="00DE6F7D" w14:paraId="3B4D30F9" w14:textId="77777777">
        <w:trPr>
          <w:trHeight w:val="315"/>
        </w:trPr>
        <w:tc>
          <w:tcPr>
            <w:tcW w:w="1381" w:type="dxa"/>
            <w:tcBorders>
              <w:top w:val="nil"/>
              <w:left w:val="single" w:sz="8" w:space="0" w:color="000000"/>
              <w:bottom w:val="single" w:sz="8" w:space="0" w:color="000000"/>
              <w:right w:val="single" w:sz="4" w:space="0" w:color="000000"/>
            </w:tcBorders>
            <w:shd w:val="clear" w:color="auto" w:fill="auto"/>
            <w:vAlign w:val="bottom"/>
          </w:tcPr>
          <w:p w14:paraId="2E74B7D6"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ניסיון עבר של חברי הצוות</w:t>
            </w:r>
          </w:p>
        </w:tc>
        <w:tc>
          <w:tcPr>
            <w:tcW w:w="1381" w:type="dxa"/>
            <w:tcBorders>
              <w:top w:val="single" w:sz="4" w:space="0" w:color="000000"/>
              <w:left w:val="single" w:sz="4" w:space="0" w:color="000000"/>
              <w:bottom w:val="single" w:sz="8" w:space="0" w:color="000000"/>
              <w:right w:val="nil"/>
            </w:tcBorders>
            <w:shd w:val="clear" w:color="auto" w:fill="F8696B"/>
            <w:vAlign w:val="bottom"/>
          </w:tcPr>
          <w:p w14:paraId="4EBD4DA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381" w:type="dxa"/>
            <w:tcBorders>
              <w:top w:val="single" w:sz="4" w:space="0" w:color="000000"/>
              <w:left w:val="single" w:sz="8" w:space="0" w:color="000000"/>
              <w:bottom w:val="single" w:sz="8" w:space="0" w:color="000000"/>
              <w:right w:val="single" w:sz="4" w:space="0" w:color="000000"/>
            </w:tcBorders>
            <w:shd w:val="clear" w:color="auto" w:fill="63BE7B"/>
            <w:vAlign w:val="bottom"/>
          </w:tcPr>
          <w:p w14:paraId="4F57FEDE"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381" w:type="dxa"/>
            <w:tcBorders>
              <w:top w:val="single" w:sz="4" w:space="0" w:color="000000"/>
              <w:left w:val="single" w:sz="4" w:space="0" w:color="000000"/>
              <w:bottom w:val="single" w:sz="8" w:space="0" w:color="000000"/>
              <w:right w:val="single" w:sz="4" w:space="0" w:color="000000"/>
            </w:tcBorders>
            <w:shd w:val="clear" w:color="auto" w:fill="F8696B"/>
            <w:vAlign w:val="bottom"/>
          </w:tcPr>
          <w:p w14:paraId="7DD95B45" w14:textId="77777777" w:rsidR="00DE6F7D" w:rsidRDefault="00844AE2">
            <w:pPr>
              <w:pBdr>
                <w:top w:val="nil"/>
                <w:left w:val="nil"/>
                <w:bottom w:val="nil"/>
                <w:right w:val="nil"/>
                <w:between w:val="nil"/>
              </w:pBdr>
              <w:spacing w:after="0" w:line="240" w:lineRule="auto"/>
              <w:jc w:val="right"/>
              <w:rPr>
                <w:rFonts w:ascii="Calibri" w:eastAsia="Calibri" w:hAnsi="Calibri" w:cs="Calibri"/>
                <w:sz w:val="22"/>
                <w:szCs w:val="22"/>
              </w:rPr>
            </w:pPr>
            <w:r>
              <w:rPr>
                <w:rFonts w:ascii="Calibri" w:eastAsia="Calibri" w:hAnsi="Calibri" w:cs="Calibri"/>
                <w:sz w:val="22"/>
                <w:szCs w:val="22"/>
              </w:rPr>
              <w:t>1</w:t>
            </w:r>
          </w:p>
        </w:tc>
        <w:tc>
          <w:tcPr>
            <w:tcW w:w="1381" w:type="dxa"/>
            <w:tcBorders>
              <w:top w:val="single" w:sz="4" w:space="0" w:color="000000"/>
              <w:left w:val="nil"/>
              <w:bottom w:val="single" w:sz="8" w:space="0" w:color="000000"/>
              <w:right w:val="single" w:sz="4" w:space="0" w:color="000000"/>
            </w:tcBorders>
            <w:shd w:val="clear" w:color="auto" w:fill="FDD17F"/>
            <w:vAlign w:val="bottom"/>
          </w:tcPr>
          <w:p w14:paraId="168F50FE" w14:textId="77777777" w:rsidR="00DE6F7D" w:rsidRDefault="00844AE2">
            <w:pPr>
              <w:pBdr>
                <w:top w:val="nil"/>
                <w:left w:val="nil"/>
                <w:bottom w:val="nil"/>
                <w:right w:val="nil"/>
                <w:between w:val="nil"/>
              </w:pBdr>
              <w:spacing w:after="0" w:line="240" w:lineRule="auto"/>
              <w:jc w:val="right"/>
              <w:rPr>
                <w:rFonts w:ascii="Calibri" w:eastAsia="Calibri" w:hAnsi="Calibri" w:cs="Calibri"/>
                <w:sz w:val="22"/>
                <w:szCs w:val="22"/>
              </w:rPr>
            </w:pPr>
            <w:r>
              <w:rPr>
                <w:rFonts w:ascii="Calibri" w:eastAsia="Calibri" w:hAnsi="Calibri" w:cs="Calibri"/>
                <w:sz w:val="22"/>
                <w:szCs w:val="22"/>
              </w:rPr>
              <w:t>0.3</w:t>
            </w:r>
          </w:p>
        </w:tc>
        <w:tc>
          <w:tcPr>
            <w:tcW w:w="1381" w:type="dxa"/>
            <w:tcBorders>
              <w:top w:val="single" w:sz="4" w:space="0" w:color="000000"/>
              <w:left w:val="single" w:sz="4" w:space="0" w:color="000000"/>
              <w:bottom w:val="single" w:sz="8" w:space="0" w:color="000000"/>
              <w:right w:val="single" w:sz="4" w:space="0" w:color="000000"/>
            </w:tcBorders>
            <w:shd w:val="clear" w:color="auto" w:fill="FDD17F"/>
            <w:vAlign w:val="bottom"/>
          </w:tcPr>
          <w:p w14:paraId="1322DB8B"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0.1</w:t>
            </w:r>
          </w:p>
        </w:tc>
      </w:tr>
      <w:tr w:rsidR="00DE6F7D" w14:paraId="1D194B27" w14:textId="77777777">
        <w:trPr>
          <w:trHeight w:val="390"/>
        </w:trPr>
        <w:tc>
          <w:tcPr>
            <w:tcW w:w="1381" w:type="dxa"/>
            <w:tcBorders>
              <w:top w:val="nil"/>
              <w:left w:val="single" w:sz="8" w:space="0" w:color="000000"/>
              <w:bottom w:val="single" w:sz="8" w:space="0" w:color="000000"/>
              <w:right w:val="single" w:sz="4" w:space="0" w:color="000000"/>
            </w:tcBorders>
            <w:shd w:val="clear" w:color="auto" w:fill="auto"/>
            <w:vAlign w:val="bottom"/>
          </w:tcPr>
          <w:p w14:paraId="1B5C9341"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1381" w:type="dxa"/>
            <w:tcBorders>
              <w:top w:val="nil"/>
              <w:left w:val="single" w:sz="4" w:space="0" w:color="000000"/>
              <w:bottom w:val="single" w:sz="8" w:space="0" w:color="000000"/>
              <w:right w:val="nil"/>
            </w:tcBorders>
            <w:shd w:val="clear" w:color="auto" w:fill="auto"/>
            <w:vAlign w:val="bottom"/>
          </w:tcPr>
          <w:p w14:paraId="4989F37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100%</w:t>
            </w:r>
          </w:p>
        </w:tc>
        <w:tc>
          <w:tcPr>
            <w:tcW w:w="1381" w:type="dxa"/>
            <w:tcBorders>
              <w:top w:val="nil"/>
              <w:left w:val="single" w:sz="8" w:space="0" w:color="000000"/>
              <w:bottom w:val="single" w:sz="8" w:space="0" w:color="000000"/>
              <w:right w:val="single" w:sz="4" w:space="0" w:color="000000"/>
            </w:tcBorders>
            <w:shd w:val="clear" w:color="auto" w:fill="auto"/>
            <w:vAlign w:val="bottom"/>
          </w:tcPr>
          <w:p w14:paraId="4C4CECD3"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1381" w:type="dxa"/>
            <w:tcBorders>
              <w:top w:val="nil"/>
              <w:left w:val="single" w:sz="4" w:space="0" w:color="000000"/>
              <w:bottom w:val="single" w:sz="8" w:space="0" w:color="000000"/>
              <w:right w:val="single" w:sz="4" w:space="0" w:color="000000"/>
            </w:tcBorders>
            <w:shd w:val="clear" w:color="auto" w:fill="auto"/>
            <w:vAlign w:val="bottom"/>
          </w:tcPr>
          <w:p w14:paraId="3E262C06"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1381" w:type="dxa"/>
            <w:tcBorders>
              <w:top w:val="nil"/>
              <w:left w:val="nil"/>
              <w:bottom w:val="single" w:sz="8" w:space="0" w:color="000000"/>
              <w:right w:val="single" w:sz="4" w:space="0" w:color="000000"/>
            </w:tcBorders>
            <w:shd w:val="clear" w:color="auto" w:fill="63BE7B"/>
            <w:vAlign w:val="bottom"/>
          </w:tcPr>
          <w:p w14:paraId="5973C60F"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2.8</w:t>
            </w:r>
          </w:p>
        </w:tc>
        <w:tc>
          <w:tcPr>
            <w:tcW w:w="1381" w:type="dxa"/>
            <w:tcBorders>
              <w:top w:val="nil"/>
              <w:left w:val="single" w:sz="4" w:space="0" w:color="000000"/>
              <w:bottom w:val="single" w:sz="8" w:space="0" w:color="000000"/>
              <w:right w:val="single" w:sz="4" w:space="0" w:color="000000"/>
            </w:tcBorders>
            <w:shd w:val="clear" w:color="auto" w:fill="F8696B"/>
            <w:vAlign w:val="bottom"/>
          </w:tcPr>
          <w:p w14:paraId="49820C29"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2.1</w:t>
            </w:r>
          </w:p>
        </w:tc>
      </w:tr>
    </w:tbl>
    <w:p w14:paraId="6E64CADE" w14:textId="77777777" w:rsidR="00DE6F7D" w:rsidRDefault="00DE6F7D">
      <w:pPr>
        <w:pBdr>
          <w:top w:val="nil"/>
          <w:left w:val="nil"/>
          <w:bottom w:val="nil"/>
          <w:right w:val="nil"/>
          <w:between w:val="nil"/>
        </w:pBdr>
        <w:spacing w:after="0" w:line="240" w:lineRule="auto"/>
        <w:ind w:left="360"/>
        <w:rPr>
          <w:color w:val="000000"/>
        </w:rPr>
      </w:pPr>
    </w:p>
    <w:p w14:paraId="2BC78D3A" w14:textId="77777777" w:rsidR="00DE6F7D" w:rsidRDefault="00DE6F7D">
      <w:pPr>
        <w:pBdr>
          <w:top w:val="nil"/>
          <w:left w:val="nil"/>
          <w:bottom w:val="nil"/>
          <w:right w:val="nil"/>
          <w:between w:val="nil"/>
        </w:pBdr>
        <w:spacing w:after="0" w:line="240" w:lineRule="auto"/>
      </w:pPr>
    </w:p>
    <w:p w14:paraId="2181B72C" w14:textId="77777777" w:rsidR="00DE6F7D" w:rsidRDefault="00844AE2">
      <w:pPr>
        <w:pBdr>
          <w:top w:val="nil"/>
          <w:left w:val="nil"/>
          <w:bottom w:val="nil"/>
          <w:right w:val="nil"/>
          <w:between w:val="nil"/>
        </w:pBdr>
        <w:spacing w:after="0" w:line="240" w:lineRule="auto"/>
      </w:pPr>
      <w:r>
        <w:rPr>
          <w:rtl/>
        </w:rPr>
        <w:t xml:space="preserve">בבחינת כלל החלופות, הוחלט כי ממשק </w:t>
      </w:r>
      <w:r>
        <w:t>VISUAL STUDIO</w:t>
      </w:r>
      <w:r>
        <w:rPr>
          <w:rtl/>
        </w:rPr>
        <w:t xml:space="preserve"> ועבודה מול שרת מקומי יניב לנו את מירב היתרונות הרצויים מבחינת הצוות על מנת לספר את המע' בצורה הטובה ביותר, תוך מתן דגש על גמישות, זמינות, פונקציונאליות וכו'.</w:t>
      </w:r>
    </w:p>
    <w:p w14:paraId="085CE94E" w14:textId="77777777" w:rsidR="00DE6F7D" w:rsidRDefault="00DE6F7D">
      <w:pPr>
        <w:pBdr>
          <w:top w:val="nil"/>
          <w:left w:val="nil"/>
          <w:bottom w:val="nil"/>
          <w:right w:val="nil"/>
          <w:between w:val="nil"/>
        </w:pBdr>
        <w:spacing w:after="0" w:line="240" w:lineRule="auto"/>
      </w:pPr>
    </w:p>
    <w:p w14:paraId="6F6F1266" w14:textId="06B8C01A" w:rsidR="00DE6F7D" w:rsidRDefault="00DE6F7D">
      <w:pPr>
        <w:pBdr>
          <w:top w:val="nil"/>
          <w:left w:val="nil"/>
          <w:bottom w:val="nil"/>
          <w:right w:val="nil"/>
          <w:between w:val="nil"/>
        </w:pBdr>
        <w:spacing w:after="0" w:line="240" w:lineRule="auto"/>
      </w:pPr>
    </w:p>
    <w:p w14:paraId="1321D4AF" w14:textId="77777777" w:rsidR="00DE6F7D" w:rsidRDefault="00DE6F7D">
      <w:pPr>
        <w:pBdr>
          <w:top w:val="nil"/>
          <w:left w:val="nil"/>
          <w:bottom w:val="nil"/>
          <w:right w:val="nil"/>
          <w:between w:val="nil"/>
        </w:pBdr>
        <w:spacing w:after="0" w:line="240" w:lineRule="auto"/>
      </w:pPr>
    </w:p>
    <w:p w14:paraId="13E8FA58" w14:textId="34FF9F17" w:rsidR="00DE6F7D" w:rsidRDefault="00DE6F7D">
      <w:pPr>
        <w:pBdr>
          <w:top w:val="nil"/>
          <w:left w:val="nil"/>
          <w:bottom w:val="nil"/>
          <w:right w:val="nil"/>
          <w:between w:val="nil"/>
        </w:pBdr>
        <w:spacing w:after="0" w:line="240" w:lineRule="auto"/>
      </w:pPr>
    </w:p>
    <w:p w14:paraId="6BD8C15B" w14:textId="6EFE9005" w:rsidR="00DE6F7D" w:rsidRDefault="00DE6F7D">
      <w:pPr>
        <w:pBdr>
          <w:top w:val="nil"/>
          <w:left w:val="nil"/>
          <w:bottom w:val="nil"/>
          <w:right w:val="nil"/>
          <w:between w:val="nil"/>
        </w:pBdr>
        <w:spacing w:after="0" w:line="240" w:lineRule="auto"/>
      </w:pPr>
    </w:p>
    <w:p w14:paraId="757EB385" w14:textId="14B6992C" w:rsidR="00DE6F7D" w:rsidRDefault="00DE6F7D">
      <w:pPr>
        <w:pBdr>
          <w:top w:val="nil"/>
          <w:left w:val="nil"/>
          <w:bottom w:val="nil"/>
          <w:right w:val="nil"/>
          <w:between w:val="nil"/>
        </w:pBdr>
        <w:spacing w:after="0" w:line="240" w:lineRule="auto"/>
      </w:pPr>
    </w:p>
    <w:p w14:paraId="18B9F213" w14:textId="56975656" w:rsidR="00DE6F7D" w:rsidRDefault="00DE6F7D">
      <w:pPr>
        <w:pBdr>
          <w:top w:val="nil"/>
          <w:left w:val="nil"/>
          <w:bottom w:val="nil"/>
          <w:right w:val="nil"/>
          <w:between w:val="nil"/>
        </w:pBdr>
        <w:spacing w:after="0" w:line="240" w:lineRule="auto"/>
      </w:pPr>
    </w:p>
    <w:p w14:paraId="30888703" w14:textId="5F07813A" w:rsidR="00DE6F7D" w:rsidRDefault="00DE6F7D">
      <w:pPr>
        <w:pBdr>
          <w:top w:val="nil"/>
          <w:left w:val="nil"/>
          <w:bottom w:val="nil"/>
          <w:right w:val="nil"/>
          <w:between w:val="nil"/>
        </w:pBdr>
        <w:spacing w:after="0" w:line="240" w:lineRule="auto"/>
      </w:pPr>
    </w:p>
    <w:p w14:paraId="00B05C34" w14:textId="370CF3D4" w:rsidR="00DE6F7D" w:rsidRDefault="00DE6F7D">
      <w:pPr>
        <w:pBdr>
          <w:top w:val="nil"/>
          <w:left w:val="nil"/>
          <w:bottom w:val="nil"/>
          <w:right w:val="nil"/>
          <w:between w:val="nil"/>
        </w:pBdr>
        <w:spacing w:after="0" w:line="240" w:lineRule="auto"/>
      </w:pPr>
    </w:p>
    <w:p w14:paraId="08CDEFC4" w14:textId="77777777" w:rsidR="00DE6F7D" w:rsidRDefault="00DE6F7D">
      <w:pPr>
        <w:pBdr>
          <w:top w:val="nil"/>
          <w:left w:val="nil"/>
          <w:bottom w:val="nil"/>
          <w:right w:val="nil"/>
          <w:between w:val="nil"/>
        </w:pBdr>
        <w:spacing w:after="0" w:line="240" w:lineRule="auto"/>
      </w:pPr>
    </w:p>
    <w:p w14:paraId="5F73E082" w14:textId="3E74EC22" w:rsidR="00DE6F7D" w:rsidRDefault="00DE6F7D">
      <w:pPr>
        <w:pBdr>
          <w:top w:val="nil"/>
          <w:left w:val="nil"/>
          <w:bottom w:val="nil"/>
          <w:right w:val="nil"/>
          <w:between w:val="nil"/>
        </w:pBdr>
        <w:spacing w:after="0" w:line="240" w:lineRule="auto"/>
      </w:pPr>
    </w:p>
    <w:p w14:paraId="7B78CA4E" w14:textId="0C341966" w:rsidR="00DE6F7D" w:rsidRDefault="00DE6F7D">
      <w:pPr>
        <w:pBdr>
          <w:top w:val="nil"/>
          <w:left w:val="nil"/>
          <w:bottom w:val="nil"/>
          <w:right w:val="nil"/>
          <w:between w:val="nil"/>
        </w:pBdr>
        <w:spacing w:after="0" w:line="240" w:lineRule="auto"/>
      </w:pPr>
    </w:p>
    <w:p w14:paraId="63F60A38" w14:textId="5267C88E" w:rsidR="00DE6F7D" w:rsidRDefault="00844AE2">
      <w:pPr>
        <w:pBdr>
          <w:top w:val="nil"/>
          <w:left w:val="nil"/>
          <w:bottom w:val="nil"/>
          <w:right w:val="nil"/>
          <w:between w:val="nil"/>
        </w:pBdr>
        <w:spacing w:after="0" w:line="240" w:lineRule="auto"/>
      </w:pPr>
      <w:r>
        <w:rPr>
          <w:rtl/>
        </w:rPr>
        <w:lastRenderedPageBreak/>
        <w:t>בהמשך לסביבת העבודה, בחנו גם מס' חלופות לטכנולוגיית הפיתוח(שפת הפיתוח) בה נרצה להשתמש, כאשר לנגד עינינו עמדו מס' פרמטרים הנחוצים לנו לצורך מימוש המע'.</w:t>
      </w:r>
    </w:p>
    <w:p w14:paraId="70F2F828" w14:textId="77777777" w:rsidR="00DE6F7D" w:rsidRDefault="00DE6F7D">
      <w:pPr>
        <w:spacing w:after="0" w:line="240" w:lineRule="auto"/>
      </w:pPr>
    </w:p>
    <w:tbl>
      <w:tblPr>
        <w:tblStyle w:val="ac"/>
        <w:bidiVisual/>
        <w:tblW w:w="11430" w:type="dxa"/>
        <w:tblInd w:w="-1455" w:type="dxa"/>
        <w:tblLayout w:type="fixed"/>
        <w:tblLook w:val="0400" w:firstRow="0" w:lastRow="0" w:firstColumn="0" w:lastColumn="0" w:noHBand="0" w:noVBand="1"/>
      </w:tblPr>
      <w:tblGrid>
        <w:gridCol w:w="1785"/>
        <w:gridCol w:w="885"/>
        <w:gridCol w:w="1095"/>
        <w:gridCol w:w="585"/>
        <w:gridCol w:w="735"/>
        <w:gridCol w:w="1125"/>
        <w:gridCol w:w="1155"/>
        <w:gridCol w:w="1590"/>
        <w:gridCol w:w="1305"/>
        <w:gridCol w:w="1170"/>
      </w:tblGrid>
      <w:tr w:rsidR="00DE6F7D" w14:paraId="203646FC" w14:textId="77777777">
        <w:trPr>
          <w:trHeight w:val="345"/>
        </w:trPr>
        <w:tc>
          <w:tcPr>
            <w:tcW w:w="1785" w:type="dxa"/>
            <w:tcBorders>
              <w:top w:val="single" w:sz="8" w:space="0" w:color="000000"/>
              <w:left w:val="single" w:sz="8" w:space="0" w:color="000000"/>
              <w:bottom w:val="nil"/>
              <w:right w:val="single" w:sz="4" w:space="0" w:color="000000"/>
            </w:tcBorders>
            <w:shd w:val="clear" w:color="auto" w:fill="auto"/>
            <w:vAlign w:val="bottom"/>
          </w:tcPr>
          <w:p w14:paraId="3427135D"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885" w:type="dxa"/>
            <w:tcBorders>
              <w:top w:val="single" w:sz="8" w:space="0" w:color="000000"/>
              <w:left w:val="single" w:sz="4" w:space="0" w:color="000000"/>
              <w:bottom w:val="nil"/>
              <w:right w:val="nil"/>
            </w:tcBorders>
            <w:shd w:val="clear" w:color="auto" w:fill="auto"/>
            <w:vAlign w:val="bottom"/>
          </w:tcPr>
          <w:p w14:paraId="5A1EA1F0"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3540" w:type="dxa"/>
            <w:gridSpan w:val="4"/>
            <w:tcBorders>
              <w:top w:val="single" w:sz="8" w:space="0" w:color="000000"/>
              <w:left w:val="single" w:sz="8" w:space="0" w:color="000000"/>
              <w:bottom w:val="nil"/>
              <w:right w:val="single" w:sz="8" w:space="0" w:color="000000"/>
            </w:tcBorders>
            <w:shd w:val="clear" w:color="auto" w:fill="auto"/>
            <w:vAlign w:val="bottom"/>
          </w:tcPr>
          <w:p w14:paraId="64375525" w14:textId="336B2331" w:rsidR="00DE6F7D" w:rsidRDefault="00844AE2">
            <w:pPr>
              <w:spacing w:after="0" w:line="240" w:lineRule="auto"/>
              <w:jc w:val="center"/>
              <w:rPr>
                <w:rFonts w:ascii="Calibri" w:eastAsia="Calibri" w:hAnsi="Calibri" w:cs="Calibri"/>
                <w:sz w:val="22"/>
                <w:szCs w:val="22"/>
              </w:rPr>
            </w:pPr>
            <w:r>
              <w:rPr>
                <w:rFonts w:ascii="Calibri" w:eastAsia="Calibri" w:hAnsi="Calibri" w:cs="Calibri"/>
                <w:sz w:val="22"/>
                <w:szCs w:val="22"/>
                <w:rtl/>
              </w:rPr>
              <w:t>ציונים</w:t>
            </w:r>
          </w:p>
        </w:tc>
        <w:tc>
          <w:tcPr>
            <w:tcW w:w="5220" w:type="dxa"/>
            <w:gridSpan w:val="4"/>
            <w:tcBorders>
              <w:top w:val="single" w:sz="8" w:space="0" w:color="000000"/>
              <w:left w:val="nil"/>
              <w:bottom w:val="nil"/>
              <w:right w:val="single" w:sz="8" w:space="0" w:color="000000"/>
            </w:tcBorders>
            <w:shd w:val="clear" w:color="auto" w:fill="auto"/>
            <w:vAlign w:val="bottom"/>
          </w:tcPr>
          <w:p w14:paraId="39CA47EE" w14:textId="77777777" w:rsidR="00DE6F7D" w:rsidRDefault="00844AE2">
            <w:pPr>
              <w:spacing w:after="0" w:line="240" w:lineRule="auto"/>
              <w:jc w:val="center"/>
              <w:rPr>
                <w:rFonts w:ascii="Calibri" w:eastAsia="Calibri" w:hAnsi="Calibri" w:cs="Calibri"/>
                <w:sz w:val="22"/>
                <w:szCs w:val="22"/>
              </w:rPr>
            </w:pPr>
            <w:r>
              <w:rPr>
                <w:rFonts w:ascii="Calibri" w:eastAsia="Calibri" w:hAnsi="Calibri" w:cs="Calibri"/>
                <w:sz w:val="22"/>
                <w:szCs w:val="22"/>
                <w:rtl/>
              </w:rPr>
              <w:t>ציונים משוקללים</w:t>
            </w:r>
          </w:p>
        </w:tc>
      </w:tr>
      <w:tr w:rsidR="00DE6F7D" w14:paraId="57BA2E43" w14:textId="77777777">
        <w:trPr>
          <w:trHeight w:val="435"/>
        </w:trPr>
        <w:tc>
          <w:tcPr>
            <w:tcW w:w="1785" w:type="dxa"/>
            <w:tcBorders>
              <w:top w:val="single" w:sz="8" w:space="0" w:color="000000"/>
              <w:left w:val="single" w:sz="8" w:space="0" w:color="000000"/>
              <w:bottom w:val="single" w:sz="8" w:space="0" w:color="000000"/>
              <w:right w:val="single" w:sz="4" w:space="0" w:color="000000"/>
            </w:tcBorders>
            <w:shd w:val="clear" w:color="auto" w:fill="auto"/>
            <w:vAlign w:val="bottom"/>
          </w:tcPr>
          <w:p w14:paraId="5D4DFD00"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885" w:type="dxa"/>
            <w:tcBorders>
              <w:top w:val="single" w:sz="8" w:space="0" w:color="000000"/>
              <w:left w:val="single" w:sz="4" w:space="0" w:color="000000"/>
              <w:bottom w:val="single" w:sz="8" w:space="0" w:color="000000"/>
              <w:right w:val="nil"/>
            </w:tcBorders>
            <w:shd w:val="clear" w:color="auto" w:fill="auto"/>
            <w:vAlign w:val="bottom"/>
          </w:tcPr>
          <w:p w14:paraId="13EFBF78"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משקל</w:t>
            </w:r>
          </w:p>
        </w:tc>
        <w:tc>
          <w:tcPr>
            <w:tcW w:w="1095" w:type="dxa"/>
            <w:tcBorders>
              <w:top w:val="single" w:sz="8" w:space="0" w:color="000000"/>
              <w:left w:val="single" w:sz="8" w:space="0" w:color="000000"/>
              <w:bottom w:val="single" w:sz="8" w:space="0" w:color="000000"/>
              <w:right w:val="single" w:sz="4" w:space="0" w:color="000000"/>
            </w:tcBorders>
            <w:shd w:val="clear" w:color="auto" w:fill="auto"/>
            <w:vAlign w:val="bottom"/>
          </w:tcPr>
          <w:p w14:paraId="6F912998" w14:textId="77777777" w:rsidR="00DE6F7D" w:rsidRDefault="00844AE2">
            <w:pPr>
              <w:spacing w:after="0" w:line="240" w:lineRule="auto"/>
              <w:rPr>
                <w:rFonts w:ascii="Calibri" w:eastAsia="Calibri" w:hAnsi="Calibri" w:cs="Calibri"/>
                <w:sz w:val="22"/>
                <w:szCs w:val="22"/>
              </w:rPr>
            </w:pPr>
            <w:r>
              <w:t>Python</w:t>
            </w:r>
          </w:p>
        </w:tc>
        <w:tc>
          <w:tcPr>
            <w:tcW w:w="585" w:type="dxa"/>
            <w:tcBorders>
              <w:top w:val="single" w:sz="8" w:space="0" w:color="000000"/>
              <w:left w:val="single" w:sz="4" w:space="0" w:color="000000"/>
              <w:bottom w:val="single" w:sz="8" w:space="0" w:color="000000"/>
              <w:right w:val="single" w:sz="4" w:space="0" w:color="000000"/>
            </w:tcBorders>
            <w:shd w:val="clear" w:color="auto" w:fill="auto"/>
            <w:vAlign w:val="bottom"/>
          </w:tcPr>
          <w:p w14:paraId="2EF5A59B" w14:textId="77777777" w:rsidR="00DE6F7D" w:rsidRDefault="00844AE2">
            <w:pPr>
              <w:spacing w:after="0" w:line="240" w:lineRule="auto"/>
              <w:rPr>
                <w:rFonts w:ascii="Calibri" w:eastAsia="Calibri" w:hAnsi="Calibri" w:cs="Calibri"/>
                <w:sz w:val="22"/>
                <w:szCs w:val="22"/>
              </w:rPr>
            </w:pPr>
            <w:r>
              <w:t>C#</w:t>
            </w:r>
          </w:p>
        </w:tc>
        <w:tc>
          <w:tcPr>
            <w:tcW w:w="735" w:type="dxa"/>
            <w:tcBorders>
              <w:top w:val="single" w:sz="8" w:space="0" w:color="000000"/>
              <w:left w:val="single" w:sz="4" w:space="0" w:color="000000"/>
              <w:bottom w:val="single" w:sz="8" w:space="0" w:color="000000"/>
              <w:right w:val="single" w:sz="4" w:space="0" w:color="000000"/>
            </w:tcBorders>
            <w:shd w:val="clear" w:color="auto" w:fill="auto"/>
            <w:vAlign w:val="bottom"/>
          </w:tcPr>
          <w:p w14:paraId="20DEE8AD" w14:textId="77777777" w:rsidR="00DE6F7D" w:rsidRDefault="00844AE2">
            <w:pPr>
              <w:spacing w:after="0" w:line="240" w:lineRule="auto"/>
            </w:pPr>
            <w:r>
              <w:t>C++</w:t>
            </w:r>
          </w:p>
        </w:tc>
        <w:tc>
          <w:tcPr>
            <w:tcW w:w="1125" w:type="dxa"/>
            <w:tcBorders>
              <w:top w:val="single" w:sz="8" w:space="0" w:color="000000"/>
              <w:left w:val="single" w:sz="4" w:space="0" w:color="000000"/>
              <w:bottom w:val="single" w:sz="8" w:space="0" w:color="000000"/>
              <w:right w:val="single" w:sz="4" w:space="0" w:color="000000"/>
            </w:tcBorders>
            <w:shd w:val="clear" w:color="auto" w:fill="auto"/>
            <w:vAlign w:val="bottom"/>
          </w:tcPr>
          <w:p w14:paraId="2291059F" w14:textId="77777777" w:rsidR="00DE6F7D" w:rsidRDefault="00844AE2">
            <w:pPr>
              <w:spacing w:after="0" w:line="240" w:lineRule="auto"/>
            </w:pPr>
            <w:r>
              <w:t>Matlab</w:t>
            </w:r>
          </w:p>
        </w:tc>
        <w:tc>
          <w:tcPr>
            <w:tcW w:w="1155" w:type="dxa"/>
            <w:tcBorders>
              <w:top w:val="single" w:sz="8" w:space="0" w:color="000000"/>
              <w:left w:val="nil"/>
              <w:bottom w:val="single" w:sz="8" w:space="0" w:color="000000"/>
              <w:right w:val="single" w:sz="4" w:space="0" w:color="000000"/>
            </w:tcBorders>
            <w:shd w:val="clear" w:color="auto" w:fill="auto"/>
            <w:vAlign w:val="bottom"/>
          </w:tcPr>
          <w:p w14:paraId="30917742" w14:textId="77777777" w:rsidR="00DE6F7D" w:rsidRDefault="00844AE2">
            <w:pPr>
              <w:spacing w:after="0" w:line="240" w:lineRule="auto"/>
              <w:rPr>
                <w:rFonts w:ascii="Calibri" w:eastAsia="Calibri" w:hAnsi="Calibri" w:cs="Calibri"/>
                <w:sz w:val="22"/>
                <w:szCs w:val="22"/>
              </w:rPr>
            </w:pPr>
            <w:r>
              <w:t>Python</w:t>
            </w:r>
          </w:p>
        </w:tc>
        <w:tc>
          <w:tcPr>
            <w:tcW w:w="1590" w:type="dxa"/>
            <w:tcBorders>
              <w:top w:val="single" w:sz="8" w:space="0" w:color="000000"/>
              <w:left w:val="single" w:sz="4" w:space="0" w:color="000000"/>
              <w:bottom w:val="single" w:sz="8" w:space="0" w:color="000000"/>
              <w:right w:val="single" w:sz="4" w:space="0" w:color="000000"/>
            </w:tcBorders>
            <w:shd w:val="clear" w:color="auto" w:fill="auto"/>
            <w:vAlign w:val="bottom"/>
          </w:tcPr>
          <w:p w14:paraId="5798F84A" w14:textId="77777777" w:rsidR="00DE6F7D" w:rsidRDefault="00844AE2">
            <w:pPr>
              <w:spacing w:after="0" w:line="240" w:lineRule="auto"/>
              <w:rPr>
                <w:rFonts w:ascii="Calibri" w:eastAsia="Calibri" w:hAnsi="Calibri" w:cs="Calibri"/>
                <w:sz w:val="22"/>
                <w:szCs w:val="22"/>
              </w:rPr>
            </w:pPr>
            <w:r>
              <w:t>C#</w:t>
            </w:r>
          </w:p>
        </w:tc>
        <w:tc>
          <w:tcPr>
            <w:tcW w:w="1305" w:type="dxa"/>
            <w:tcBorders>
              <w:top w:val="single" w:sz="8" w:space="0" w:color="000000"/>
              <w:left w:val="single" w:sz="4" w:space="0" w:color="000000"/>
              <w:bottom w:val="single" w:sz="8" w:space="0" w:color="000000"/>
              <w:right w:val="single" w:sz="4" w:space="0" w:color="000000"/>
            </w:tcBorders>
            <w:shd w:val="clear" w:color="auto" w:fill="auto"/>
            <w:vAlign w:val="bottom"/>
          </w:tcPr>
          <w:p w14:paraId="227A1C81" w14:textId="77777777" w:rsidR="00DE6F7D" w:rsidRDefault="00844AE2">
            <w:pPr>
              <w:spacing w:after="0" w:line="240" w:lineRule="auto"/>
            </w:pPr>
            <w:r>
              <w:t>C++</w:t>
            </w:r>
          </w:p>
        </w:tc>
        <w:tc>
          <w:tcPr>
            <w:tcW w:w="1170" w:type="dxa"/>
            <w:tcBorders>
              <w:top w:val="single" w:sz="8" w:space="0" w:color="000000"/>
              <w:left w:val="single" w:sz="4" w:space="0" w:color="000000"/>
              <w:bottom w:val="single" w:sz="8" w:space="0" w:color="000000"/>
              <w:right w:val="single" w:sz="4" w:space="0" w:color="000000"/>
            </w:tcBorders>
            <w:shd w:val="clear" w:color="auto" w:fill="auto"/>
            <w:vAlign w:val="bottom"/>
          </w:tcPr>
          <w:p w14:paraId="41A450BD" w14:textId="77777777" w:rsidR="00DE6F7D" w:rsidRDefault="00844AE2">
            <w:pPr>
              <w:spacing w:after="0" w:line="240" w:lineRule="auto"/>
            </w:pPr>
            <w:r>
              <w:t>Matlab</w:t>
            </w:r>
          </w:p>
        </w:tc>
      </w:tr>
      <w:tr w:rsidR="00DE6F7D" w14:paraId="06398FAA" w14:textId="77777777">
        <w:trPr>
          <w:trHeight w:val="300"/>
        </w:trPr>
        <w:tc>
          <w:tcPr>
            <w:tcW w:w="1785" w:type="dxa"/>
            <w:tcBorders>
              <w:top w:val="nil"/>
              <w:left w:val="single" w:sz="8" w:space="0" w:color="000000"/>
              <w:bottom w:val="single" w:sz="4" w:space="0" w:color="000000"/>
              <w:right w:val="single" w:sz="4" w:space="0" w:color="000000"/>
            </w:tcBorders>
            <w:shd w:val="clear" w:color="auto" w:fill="auto"/>
            <w:vAlign w:val="bottom"/>
          </w:tcPr>
          <w:p w14:paraId="1C8DA4BF"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פשטות</w:t>
            </w:r>
          </w:p>
        </w:tc>
        <w:tc>
          <w:tcPr>
            <w:tcW w:w="885" w:type="dxa"/>
            <w:tcBorders>
              <w:top w:val="single" w:sz="8" w:space="0" w:color="000000"/>
              <w:left w:val="single" w:sz="4" w:space="0" w:color="000000"/>
              <w:bottom w:val="single" w:sz="4" w:space="0" w:color="000000"/>
              <w:right w:val="nil"/>
            </w:tcBorders>
            <w:shd w:val="clear" w:color="auto" w:fill="CBDC81"/>
            <w:vAlign w:val="bottom"/>
          </w:tcPr>
          <w:p w14:paraId="00F5F627"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c>
          <w:tcPr>
            <w:tcW w:w="1095" w:type="dxa"/>
            <w:tcBorders>
              <w:top w:val="single" w:sz="8" w:space="0" w:color="000000"/>
              <w:left w:val="single" w:sz="8" w:space="0" w:color="000000"/>
              <w:bottom w:val="single" w:sz="4" w:space="0" w:color="000000"/>
              <w:right w:val="single" w:sz="4" w:space="0" w:color="000000"/>
            </w:tcBorders>
            <w:shd w:val="clear" w:color="auto" w:fill="63BE7B"/>
            <w:vAlign w:val="bottom"/>
          </w:tcPr>
          <w:p w14:paraId="76F0E392"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585" w:type="dxa"/>
            <w:tcBorders>
              <w:top w:val="single" w:sz="8" w:space="0" w:color="000000"/>
              <w:left w:val="single" w:sz="4" w:space="0" w:color="000000"/>
              <w:bottom w:val="single" w:sz="4" w:space="0" w:color="000000"/>
              <w:right w:val="single" w:sz="4" w:space="0" w:color="000000"/>
            </w:tcBorders>
            <w:shd w:val="clear" w:color="auto" w:fill="FFEB84"/>
            <w:vAlign w:val="bottom"/>
          </w:tcPr>
          <w:p w14:paraId="12575B18"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8</w:t>
            </w:r>
          </w:p>
        </w:tc>
        <w:tc>
          <w:tcPr>
            <w:tcW w:w="735" w:type="dxa"/>
            <w:tcBorders>
              <w:top w:val="single" w:sz="8" w:space="0" w:color="000000"/>
              <w:left w:val="single" w:sz="4" w:space="0" w:color="000000"/>
              <w:bottom w:val="single" w:sz="4" w:space="0" w:color="000000"/>
              <w:right w:val="single" w:sz="4" w:space="0" w:color="000000"/>
            </w:tcBorders>
            <w:shd w:val="clear" w:color="auto" w:fill="FBAA77"/>
            <w:vAlign w:val="bottom"/>
          </w:tcPr>
          <w:p w14:paraId="3C4E5AE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5</w:t>
            </w:r>
          </w:p>
        </w:tc>
        <w:tc>
          <w:tcPr>
            <w:tcW w:w="1125" w:type="dxa"/>
            <w:tcBorders>
              <w:top w:val="single" w:sz="8" w:space="0" w:color="000000"/>
              <w:left w:val="single" w:sz="4" w:space="0" w:color="000000"/>
              <w:bottom w:val="single" w:sz="4" w:space="0" w:color="000000"/>
              <w:right w:val="single" w:sz="4" w:space="0" w:color="000000"/>
            </w:tcBorders>
            <w:shd w:val="clear" w:color="auto" w:fill="63BE7B"/>
            <w:vAlign w:val="bottom"/>
          </w:tcPr>
          <w:p w14:paraId="2501DF5B"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155" w:type="dxa"/>
            <w:tcBorders>
              <w:top w:val="single" w:sz="8" w:space="0" w:color="000000"/>
              <w:left w:val="nil"/>
              <w:bottom w:val="single" w:sz="4" w:space="0" w:color="000000"/>
              <w:right w:val="single" w:sz="4" w:space="0" w:color="000000"/>
            </w:tcBorders>
            <w:shd w:val="clear" w:color="auto" w:fill="63BE7B"/>
            <w:vAlign w:val="bottom"/>
          </w:tcPr>
          <w:p w14:paraId="53E2699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c>
          <w:tcPr>
            <w:tcW w:w="1590" w:type="dxa"/>
            <w:tcBorders>
              <w:top w:val="single" w:sz="8" w:space="0" w:color="000000"/>
              <w:left w:val="single" w:sz="4" w:space="0" w:color="000000"/>
              <w:bottom w:val="single" w:sz="4" w:space="0" w:color="000000"/>
              <w:right w:val="single" w:sz="4" w:space="0" w:color="000000"/>
            </w:tcBorders>
            <w:shd w:val="clear" w:color="auto" w:fill="F1E784"/>
            <w:vAlign w:val="bottom"/>
          </w:tcPr>
          <w:p w14:paraId="2FF8D2C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1.6</w:t>
            </w:r>
          </w:p>
        </w:tc>
        <w:tc>
          <w:tcPr>
            <w:tcW w:w="1305" w:type="dxa"/>
            <w:tcBorders>
              <w:top w:val="single" w:sz="8" w:space="0" w:color="000000"/>
              <w:left w:val="single" w:sz="4" w:space="0" w:color="000000"/>
              <w:bottom w:val="single" w:sz="4" w:space="0" w:color="000000"/>
              <w:right w:val="single" w:sz="4" w:space="0" w:color="000000"/>
            </w:tcBorders>
            <w:shd w:val="clear" w:color="auto" w:fill="FBAA77"/>
            <w:vAlign w:val="bottom"/>
          </w:tcPr>
          <w:p w14:paraId="77BA830A"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170" w:type="dxa"/>
            <w:tcBorders>
              <w:top w:val="single" w:sz="8" w:space="0" w:color="000000"/>
              <w:left w:val="single" w:sz="4" w:space="0" w:color="000000"/>
              <w:bottom w:val="single" w:sz="4" w:space="0" w:color="000000"/>
              <w:right w:val="single" w:sz="4" w:space="0" w:color="000000"/>
            </w:tcBorders>
            <w:shd w:val="clear" w:color="auto" w:fill="63BE7B"/>
            <w:vAlign w:val="bottom"/>
          </w:tcPr>
          <w:p w14:paraId="49420EAB"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r>
      <w:tr w:rsidR="00DE6F7D" w14:paraId="3C123EA3" w14:textId="77777777">
        <w:trPr>
          <w:trHeight w:val="300"/>
        </w:trPr>
        <w:tc>
          <w:tcPr>
            <w:tcW w:w="1785" w:type="dxa"/>
            <w:tcBorders>
              <w:top w:val="nil"/>
              <w:left w:val="single" w:sz="8" w:space="0" w:color="000000"/>
              <w:bottom w:val="single" w:sz="4" w:space="0" w:color="000000"/>
              <w:right w:val="single" w:sz="4" w:space="0" w:color="000000"/>
            </w:tcBorders>
            <w:shd w:val="clear" w:color="auto" w:fill="auto"/>
            <w:vAlign w:val="bottom"/>
          </w:tcPr>
          <w:p w14:paraId="6949228E"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עלות</w:t>
            </w:r>
          </w:p>
        </w:tc>
        <w:tc>
          <w:tcPr>
            <w:tcW w:w="885" w:type="dxa"/>
            <w:tcBorders>
              <w:top w:val="single" w:sz="4" w:space="0" w:color="000000"/>
              <w:left w:val="single" w:sz="4" w:space="0" w:color="000000"/>
              <w:bottom w:val="single" w:sz="4" w:space="0" w:color="000000"/>
              <w:right w:val="nil"/>
            </w:tcBorders>
            <w:shd w:val="clear" w:color="auto" w:fill="F8696B"/>
            <w:vAlign w:val="bottom"/>
          </w:tcPr>
          <w:p w14:paraId="35BF8B7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095" w:type="dxa"/>
            <w:tcBorders>
              <w:top w:val="single" w:sz="4" w:space="0" w:color="000000"/>
              <w:left w:val="single" w:sz="8" w:space="0" w:color="000000"/>
              <w:bottom w:val="single" w:sz="4" w:space="0" w:color="000000"/>
              <w:right w:val="single" w:sz="4" w:space="0" w:color="000000"/>
            </w:tcBorders>
            <w:shd w:val="clear" w:color="auto" w:fill="63BE7B"/>
            <w:vAlign w:val="bottom"/>
          </w:tcPr>
          <w:p w14:paraId="1055FA99"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585"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4D7B730F"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735"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13F9D82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4</w:t>
            </w:r>
          </w:p>
        </w:tc>
        <w:tc>
          <w:tcPr>
            <w:tcW w:w="1125"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72E4F6A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w:t>
            </w:r>
          </w:p>
        </w:tc>
        <w:tc>
          <w:tcPr>
            <w:tcW w:w="1155" w:type="dxa"/>
            <w:tcBorders>
              <w:top w:val="single" w:sz="4" w:space="0" w:color="000000"/>
              <w:left w:val="nil"/>
              <w:bottom w:val="single" w:sz="4" w:space="0" w:color="000000"/>
              <w:right w:val="single" w:sz="4" w:space="0" w:color="000000"/>
            </w:tcBorders>
            <w:shd w:val="clear" w:color="auto" w:fill="FA9D75"/>
            <w:vAlign w:val="bottom"/>
          </w:tcPr>
          <w:p w14:paraId="54D732E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590"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5EC846F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0.3</w:t>
            </w:r>
          </w:p>
        </w:tc>
        <w:tc>
          <w:tcPr>
            <w:tcW w:w="1305"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44567DE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0.4</w:t>
            </w:r>
          </w:p>
        </w:tc>
        <w:tc>
          <w:tcPr>
            <w:tcW w:w="1170" w:type="dxa"/>
            <w:tcBorders>
              <w:top w:val="single" w:sz="4" w:space="0" w:color="000000"/>
              <w:left w:val="single" w:sz="4" w:space="0" w:color="000000"/>
              <w:bottom w:val="single" w:sz="4" w:space="0" w:color="000000"/>
              <w:right w:val="single" w:sz="4" w:space="0" w:color="000000"/>
            </w:tcBorders>
            <w:shd w:val="clear" w:color="auto" w:fill="F8696B"/>
            <w:vAlign w:val="bottom"/>
          </w:tcPr>
          <w:p w14:paraId="452874B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w:t>
            </w:r>
          </w:p>
        </w:tc>
      </w:tr>
      <w:tr w:rsidR="00DE6F7D" w14:paraId="01D1373D" w14:textId="77777777">
        <w:trPr>
          <w:trHeight w:val="300"/>
        </w:trPr>
        <w:tc>
          <w:tcPr>
            <w:tcW w:w="1785" w:type="dxa"/>
            <w:tcBorders>
              <w:top w:val="nil"/>
              <w:left w:val="single" w:sz="8" w:space="0" w:color="000000"/>
              <w:bottom w:val="single" w:sz="4" w:space="0" w:color="000000"/>
              <w:right w:val="single" w:sz="4" w:space="0" w:color="000000"/>
            </w:tcBorders>
            <w:shd w:val="clear" w:color="auto" w:fill="auto"/>
            <w:vAlign w:val="bottom"/>
          </w:tcPr>
          <w:p w14:paraId="22F9C8DC"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ביצועים</w:t>
            </w:r>
          </w:p>
        </w:tc>
        <w:tc>
          <w:tcPr>
            <w:tcW w:w="885" w:type="dxa"/>
            <w:tcBorders>
              <w:top w:val="single" w:sz="4" w:space="0" w:color="000000"/>
              <w:left w:val="single" w:sz="4" w:space="0" w:color="000000"/>
              <w:bottom w:val="single" w:sz="4" w:space="0" w:color="000000"/>
              <w:right w:val="nil"/>
            </w:tcBorders>
            <w:shd w:val="clear" w:color="auto" w:fill="CBDC81"/>
            <w:vAlign w:val="bottom"/>
          </w:tcPr>
          <w:p w14:paraId="639B6B0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c>
          <w:tcPr>
            <w:tcW w:w="1095" w:type="dxa"/>
            <w:tcBorders>
              <w:top w:val="single" w:sz="4" w:space="0" w:color="000000"/>
              <w:left w:val="single" w:sz="8" w:space="0" w:color="000000"/>
              <w:bottom w:val="single" w:sz="4" w:space="0" w:color="000000"/>
              <w:right w:val="single" w:sz="4" w:space="0" w:color="000000"/>
            </w:tcBorders>
            <w:shd w:val="clear" w:color="auto" w:fill="FBAA77"/>
            <w:vAlign w:val="bottom"/>
          </w:tcPr>
          <w:p w14:paraId="5C64B8FD"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6</w:t>
            </w:r>
          </w:p>
        </w:tc>
        <w:tc>
          <w:tcPr>
            <w:tcW w:w="585" w:type="dxa"/>
            <w:tcBorders>
              <w:top w:val="single" w:sz="4" w:space="0" w:color="000000"/>
              <w:left w:val="single" w:sz="4" w:space="0" w:color="000000"/>
              <w:bottom w:val="single" w:sz="4" w:space="0" w:color="000000"/>
              <w:right w:val="single" w:sz="4" w:space="0" w:color="000000"/>
            </w:tcBorders>
            <w:shd w:val="clear" w:color="auto" w:fill="FBAA77"/>
            <w:vAlign w:val="bottom"/>
          </w:tcPr>
          <w:p w14:paraId="1F19A18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5</w:t>
            </w:r>
          </w:p>
        </w:tc>
        <w:tc>
          <w:tcPr>
            <w:tcW w:w="735" w:type="dxa"/>
            <w:tcBorders>
              <w:top w:val="single" w:sz="4" w:space="0" w:color="000000"/>
              <w:left w:val="single" w:sz="4" w:space="0" w:color="000000"/>
              <w:bottom w:val="single" w:sz="4" w:space="0" w:color="000000"/>
              <w:right w:val="single" w:sz="4" w:space="0" w:color="000000"/>
            </w:tcBorders>
            <w:shd w:val="clear" w:color="auto" w:fill="FFEB84"/>
            <w:vAlign w:val="bottom"/>
          </w:tcPr>
          <w:p w14:paraId="35563C77"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8</w:t>
            </w:r>
          </w:p>
        </w:tc>
        <w:tc>
          <w:tcPr>
            <w:tcW w:w="1125"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485A703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9</w:t>
            </w:r>
          </w:p>
        </w:tc>
        <w:tc>
          <w:tcPr>
            <w:tcW w:w="1155" w:type="dxa"/>
            <w:tcBorders>
              <w:top w:val="single" w:sz="4" w:space="0" w:color="000000"/>
              <w:left w:val="nil"/>
              <w:bottom w:val="single" w:sz="4" w:space="0" w:color="000000"/>
              <w:right w:val="single" w:sz="4" w:space="0" w:color="000000"/>
            </w:tcBorders>
            <w:shd w:val="clear" w:color="auto" w:fill="FFEB84"/>
            <w:vAlign w:val="bottom"/>
          </w:tcPr>
          <w:p w14:paraId="508F65F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1.2</w:t>
            </w:r>
          </w:p>
        </w:tc>
        <w:tc>
          <w:tcPr>
            <w:tcW w:w="1590" w:type="dxa"/>
            <w:tcBorders>
              <w:top w:val="single" w:sz="4" w:space="0" w:color="000000"/>
              <w:left w:val="single" w:sz="4" w:space="0" w:color="000000"/>
              <w:bottom w:val="single" w:sz="4" w:space="0" w:color="000000"/>
              <w:right w:val="single" w:sz="4" w:space="0" w:color="000000"/>
            </w:tcBorders>
            <w:shd w:val="clear" w:color="auto" w:fill="FDD07F"/>
            <w:vAlign w:val="bottom"/>
          </w:tcPr>
          <w:p w14:paraId="28477DDD"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w:t>
            </w:r>
          </w:p>
        </w:tc>
        <w:tc>
          <w:tcPr>
            <w:tcW w:w="1305" w:type="dxa"/>
            <w:tcBorders>
              <w:top w:val="single" w:sz="4" w:space="0" w:color="000000"/>
              <w:left w:val="single" w:sz="4" w:space="0" w:color="000000"/>
              <w:bottom w:val="single" w:sz="4" w:space="0" w:color="000000"/>
              <w:right w:val="single" w:sz="4" w:space="0" w:color="000000"/>
            </w:tcBorders>
            <w:shd w:val="clear" w:color="auto" w:fill="FDD07F"/>
            <w:vAlign w:val="bottom"/>
          </w:tcPr>
          <w:p w14:paraId="59B4458D"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1.6</w:t>
            </w:r>
          </w:p>
        </w:tc>
        <w:tc>
          <w:tcPr>
            <w:tcW w:w="1170" w:type="dxa"/>
            <w:tcBorders>
              <w:top w:val="single" w:sz="4" w:space="0" w:color="000000"/>
              <w:left w:val="single" w:sz="4" w:space="0" w:color="000000"/>
              <w:bottom w:val="single" w:sz="4" w:space="0" w:color="000000"/>
              <w:right w:val="single" w:sz="4" w:space="0" w:color="000000"/>
            </w:tcBorders>
            <w:shd w:val="clear" w:color="auto" w:fill="FDD07F"/>
            <w:vAlign w:val="bottom"/>
          </w:tcPr>
          <w:p w14:paraId="73DD09E3"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1.8</w:t>
            </w:r>
          </w:p>
        </w:tc>
      </w:tr>
      <w:tr w:rsidR="00DE6F7D" w14:paraId="39CF9A54" w14:textId="77777777">
        <w:trPr>
          <w:trHeight w:val="300"/>
        </w:trPr>
        <w:tc>
          <w:tcPr>
            <w:tcW w:w="1785" w:type="dxa"/>
            <w:tcBorders>
              <w:top w:val="nil"/>
              <w:left w:val="single" w:sz="8" w:space="0" w:color="000000"/>
              <w:bottom w:val="single" w:sz="4" w:space="0" w:color="000000"/>
              <w:right w:val="single" w:sz="4" w:space="0" w:color="000000"/>
            </w:tcBorders>
            <w:shd w:val="clear" w:color="auto" w:fill="auto"/>
            <w:vAlign w:val="bottom"/>
          </w:tcPr>
          <w:p w14:paraId="5240D6AE"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פונקציונאליות</w:t>
            </w:r>
          </w:p>
        </w:tc>
        <w:tc>
          <w:tcPr>
            <w:tcW w:w="885" w:type="dxa"/>
            <w:tcBorders>
              <w:top w:val="single" w:sz="4" w:space="0" w:color="000000"/>
              <w:left w:val="single" w:sz="4" w:space="0" w:color="000000"/>
              <w:bottom w:val="single" w:sz="4" w:space="0" w:color="000000"/>
              <w:right w:val="nil"/>
            </w:tcBorders>
            <w:shd w:val="clear" w:color="auto" w:fill="63BE7B"/>
            <w:vAlign w:val="bottom"/>
          </w:tcPr>
          <w:p w14:paraId="1C78C1E8"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30%</w:t>
            </w:r>
          </w:p>
        </w:tc>
        <w:tc>
          <w:tcPr>
            <w:tcW w:w="1095" w:type="dxa"/>
            <w:tcBorders>
              <w:top w:val="single" w:sz="4" w:space="0" w:color="000000"/>
              <w:left w:val="single" w:sz="8" w:space="0" w:color="000000"/>
              <w:bottom w:val="single" w:sz="4" w:space="0" w:color="000000"/>
              <w:right w:val="single" w:sz="4" w:space="0" w:color="000000"/>
            </w:tcBorders>
            <w:shd w:val="clear" w:color="auto" w:fill="63BE7B"/>
            <w:vAlign w:val="bottom"/>
          </w:tcPr>
          <w:p w14:paraId="5FB3B2F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9</w:t>
            </w:r>
          </w:p>
        </w:tc>
        <w:tc>
          <w:tcPr>
            <w:tcW w:w="585" w:type="dxa"/>
            <w:tcBorders>
              <w:top w:val="single" w:sz="4" w:space="0" w:color="000000"/>
              <w:left w:val="single" w:sz="4" w:space="0" w:color="000000"/>
              <w:bottom w:val="single" w:sz="4" w:space="0" w:color="000000"/>
              <w:right w:val="single" w:sz="4" w:space="0" w:color="000000"/>
            </w:tcBorders>
            <w:shd w:val="clear" w:color="auto" w:fill="F1E784"/>
            <w:vAlign w:val="bottom"/>
          </w:tcPr>
          <w:p w14:paraId="0BE51409"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8</w:t>
            </w:r>
          </w:p>
        </w:tc>
        <w:tc>
          <w:tcPr>
            <w:tcW w:w="735" w:type="dxa"/>
            <w:tcBorders>
              <w:top w:val="single" w:sz="4" w:space="0" w:color="000000"/>
              <w:left w:val="single" w:sz="4" w:space="0" w:color="000000"/>
              <w:bottom w:val="single" w:sz="4" w:space="0" w:color="000000"/>
              <w:right w:val="single" w:sz="4" w:space="0" w:color="000000"/>
            </w:tcBorders>
            <w:shd w:val="clear" w:color="auto" w:fill="FA9D75"/>
            <w:vAlign w:val="bottom"/>
          </w:tcPr>
          <w:p w14:paraId="6E3E452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5</w:t>
            </w:r>
          </w:p>
        </w:tc>
        <w:tc>
          <w:tcPr>
            <w:tcW w:w="1125"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65EEF51A"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9</w:t>
            </w:r>
          </w:p>
        </w:tc>
        <w:tc>
          <w:tcPr>
            <w:tcW w:w="1155" w:type="dxa"/>
            <w:tcBorders>
              <w:top w:val="single" w:sz="4" w:space="0" w:color="000000"/>
              <w:left w:val="nil"/>
              <w:bottom w:val="single" w:sz="4" w:space="0" w:color="000000"/>
              <w:right w:val="single" w:sz="4" w:space="0" w:color="000000"/>
            </w:tcBorders>
            <w:shd w:val="clear" w:color="auto" w:fill="63BE7B"/>
            <w:vAlign w:val="bottom"/>
          </w:tcPr>
          <w:p w14:paraId="1B3DD8DD"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2.7</w:t>
            </w:r>
          </w:p>
        </w:tc>
        <w:tc>
          <w:tcPr>
            <w:tcW w:w="1590"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2EB557C6"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2.4</w:t>
            </w:r>
          </w:p>
        </w:tc>
        <w:tc>
          <w:tcPr>
            <w:tcW w:w="1305" w:type="dxa"/>
            <w:tcBorders>
              <w:top w:val="single" w:sz="4" w:space="0" w:color="000000"/>
              <w:left w:val="single" w:sz="4" w:space="0" w:color="000000"/>
              <w:bottom w:val="single" w:sz="4" w:space="0" w:color="000000"/>
              <w:right w:val="single" w:sz="4" w:space="0" w:color="000000"/>
            </w:tcBorders>
            <w:shd w:val="clear" w:color="auto" w:fill="F1E784"/>
            <w:vAlign w:val="bottom"/>
          </w:tcPr>
          <w:p w14:paraId="7DF51753"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1.5</w:t>
            </w:r>
          </w:p>
        </w:tc>
        <w:tc>
          <w:tcPr>
            <w:tcW w:w="1170" w:type="dxa"/>
            <w:tcBorders>
              <w:top w:val="single" w:sz="4" w:space="0" w:color="000000"/>
              <w:left w:val="single" w:sz="4" w:space="0" w:color="000000"/>
              <w:bottom w:val="single" w:sz="4" w:space="0" w:color="000000"/>
              <w:right w:val="single" w:sz="4" w:space="0" w:color="000000"/>
            </w:tcBorders>
            <w:shd w:val="clear" w:color="auto" w:fill="63BE7B"/>
            <w:vAlign w:val="bottom"/>
          </w:tcPr>
          <w:p w14:paraId="3E8CC789"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2.7</w:t>
            </w:r>
          </w:p>
        </w:tc>
      </w:tr>
      <w:tr w:rsidR="00DE6F7D" w14:paraId="0B2DDE28" w14:textId="77777777">
        <w:trPr>
          <w:trHeight w:val="315"/>
        </w:trPr>
        <w:tc>
          <w:tcPr>
            <w:tcW w:w="1785" w:type="dxa"/>
            <w:tcBorders>
              <w:top w:val="nil"/>
              <w:left w:val="single" w:sz="8" w:space="0" w:color="000000"/>
              <w:bottom w:val="single" w:sz="8" w:space="0" w:color="000000"/>
              <w:right w:val="single" w:sz="4" w:space="0" w:color="000000"/>
            </w:tcBorders>
            <w:shd w:val="clear" w:color="auto" w:fill="auto"/>
            <w:vAlign w:val="bottom"/>
          </w:tcPr>
          <w:p w14:paraId="6C604DE6"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tl/>
              </w:rPr>
              <w:t>ניסיון עבר של חברי הצוות</w:t>
            </w:r>
          </w:p>
        </w:tc>
        <w:tc>
          <w:tcPr>
            <w:tcW w:w="885" w:type="dxa"/>
            <w:tcBorders>
              <w:top w:val="single" w:sz="4" w:space="0" w:color="000000"/>
              <w:left w:val="single" w:sz="4" w:space="0" w:color="000000"/>
              <w:bottom w:val="single" w:sz="8" w:space="0" w:color="000000"/>
              <w:right w:val="nil"/>
            </w:tcBorders>
            <w:shd w:val="clear" w:color="auto" w:fill="CBDC81"/>
            <w:vAlign w:val="bottom"/>
          </w:tcPr>
          <w:p w14:paraId="45995209"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20%</w:t>
            </w:r>
          </w:p>
        </w:tc>
        <w:tc>
          <w:tcPr>
            <w:tcW w:w="1095" w:type="dxa"/>
            <w:tcBorders>
              <w:top w:val="single" w:sz="4" w:space="0" w:color="000000"/>
              <w:left w:val="single" w:sz="8" w:space="0" w:color="000000"/>
              <w:bottom w:val="single" w:sz="8" w:space="0" w:color="000000"/>
              <w:right w:val="single" w:sz="4" w:space="0" w:color="000000"/>
            </w:tcBorders>
            <w:shd w:val="clear" w:color="auto" w:fill="63BE7B"/>
            <w:vAlign w:val="bottom"/>
          </w:tcPr>
          <w:p w14:paraId="25ED0940"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9</w:t>
            </w:r>
          </w:p>
        </w:tc>
        <w:tc>
          <w:tcPr>
            <w:tcW w:w="585" w:type="dxa"/>
            <w:tcBorders>
              <w:top w:val="single" w:sz="4" w:space="0" w:color="000000"/>
              <w:left w:val="single" w:sz="4" w:space="0" w:color="000000"/>
              <w:bottom w:val="single" w:sz="8" w:space="0" w:color="000000"/>
              <w:right w:val="single" w:sz="4" w:space="0" w:color="000000"/>
            </w:tcBorders>
            <w:shd w:val="clear" w:color="auto" w:fill="FFEB84"/>
            <w:vAlign w:val="bottom"/>
          </w:tcPr>
          <w:p w14:paraId="118897E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8</w:t>
            </w:r>
          </w:p>
        </w:tc>
        <w:tc>
          <w:tcPr>
            <w:tcW w:w="735" w:type="dxa"/>
            <w:tcBorders>
              <w:top w:val="single" w:sz="4" w:space="0" w:color="000000"/>
              <w:left w:val="single" w:sz="4" w:space="0" w:color="000000"/>
              <w:bottom w:val="single" w:sz="8" w:space="0" w:color="000000"/>
              <w:right w:val="single" w:sz="4" w:space="0" w:color="000000"/>
            </w:tcBorders>
            <w:shd w:val="clear" w:color="auto" w:fill="F8696B"/>
            <w:vAlign w:val="bottom"/>
          </w:tcPr>
          <w:p w14:paraId="4037F62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2</w:t>
            </w:r>
          </w:p>
        </w:tc>
        <w:tc>
          <w:tcPr>
            <w:tcW w:w="1125" w:type="dxa"/>
            <w:tcBorders>
              <w:top w:val="single" w:sz="4" w:space="0" w:color="000000"/>
              <w:left w:val="single" w:sz="4" w:space="0" w:color="000000"/>
              <w:bottom w:val="single" w:sz="8" w:space="0" w:color="000000"/>
              <w:right w:val="single" w:sz="4" w:space="0" w:color="000000"/>
            </w:tcBorders>
            <w:shd w:val="clear" w:color="auto" w:fill="F8696B"/>
            <w:vAlign w:val="bottom"/>
          </w:tcPr>
          <w:p w14:paraId="3DEACDFF"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3</w:t>
            </w:r>
          </w:p>
        </w:tc>
        <w:tc>
          <w:tcPr>
            <w:tcW w:w="1155" w:type="dxa"/>
            <w:tcBorders>
              <w:top w:val="single" w:sz="4" w:space="0" w:color="000000"/>
              <w:left w:val="nil"/>
              <w:bottom w:val="single" w:sz="8" w:space="0" w:color="000000"/>
              <w:right w:val="single" w:sz="4" w:space="0" w:color="000000"/>
            </w:tcBorders>
            <w:shd w:val="clear" w:color="auto" w:fill="FDD17F"/>
            <w:vAlign w:val="bottom"/>
          </w:tcPr>
          <w:p w14:paraId="73ED8055"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1.8</w:t>
            </w:r>
          </w:p>
        </w:tc>
        <w:tc>
          <w:tcPr>
            <w:tcW w:w="1590" w:type="dxa"/>
            <w:tcBorders>
              <w:top w:val="single" w:sz="4" w:space="0" w:color="000000"/>
              <w:left w:val="single" w:sz="4" w:space="0" w:color="000000"/>
              <w:bottom w:val="single" w:sz="8" w:space="0" w:color="000000"/>
              <w:right w:val="single" w:sz="4" w:space="0" w:color="000000"/>
            </w:tcBorders>
            <w:shd w:val="clear" w:color="auto" w:fill="FDD17F"/>
            <w:vAlign w:val="bottom"/>
          </w:tcPr>
          <w:p w14:paraId="79612EC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1.6</w:t>
            </w:r>
          </w:p>
        </w:tc>
        <w:tc>
          <w:tcPr>
            <w:tcW w:w="1305" w:type="dxa"/>
            <w:tcBorders>
              <w:top w:val="single" w:sz="4" w:space="0" w:color="000000"/>
              <w:left w:val="single" w:sz="4" w:space="0" w:color="000000"/>
              <w:bottom w:val="single" w:sz="8" w:space="0" w:color="000000"/>
              <w:right w:val="single" w:sz="4" w:space="0" w:color="000000"/>
            </w:tcBorders>
            <w:shd w:val="clear" w:color="auto" w:fill="FDD17F"/>
            <w:vAlign w:val="bottom"/>
          </w:tcPr>
          <w:p w14:paraId="204C1901"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0.4</w:t>
            </w:r>
          </w:p>
        </w:tc>
        <w:tc>
          <w:tcPr>
            <w:tcW w:w="1170" w:type="dxa"/>
            <w:tcBorders>
              <w:top w:val="single" w:sz="4" w:space="0" w:color="000000"/>
              <w:left w:val="single" w:sz="4" w:space="0" w:color="000000"/>
              <w:bottom w:val="single" w:sz="8" w:space="0" w:color="000000"/>
              <w:right w:val="single" w:sz="4" w:space="0" w:color="000000"/>
            </w:tcBorders>
            <w:shd w:val="clear" w:color="auto" w:fill="FDD17F"/>
            <w:vAlign w:val="bottom"/>
          </w:tcPr>
          <w:p w14:paraId="22680253"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0.6</w:t>
            </w:r>
          </w:p>
        </w:tc>
      </w:tr>
      <w:tr w:rsidR="00DE6F7D" w14:paraId="4C91EA94" w14:textId="77777777">
        <w:trPr>
          <w:trHeight w:val="390"/>
        </w:trPr>
        <w:tc>
          <w:tcPr>
            <w:tcW w:w="1785" w:type="dxa"/>
            <w:tcBorders>
              <w:top w:val="nil"/>
              <w:left w:val="single" w:sz="8" w:space="0" w:color="000000"/>
              <w:bottom w:val="single" w:sz="8" w:space="0" w:color="000000"/>
              <w:right w:val="single" w:sz="4" w:space="0" w:color="000000"/>
            </w:tcBorders>
            <w:shd w:val="clear" w:color="auto" w:fill="auto"/>
            <w:vAlign w:val="bottom"/>
          </w:tcPr>
          <w:p w14:paraId="79B05A40"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885" w:type="dxa"/>
            <w:tcBorders>
              <w:top w:val="nil"/>
              <w:left w:val="single" w:sz="4" w:space="0" w:color="000000"/>
              <w:bottom w:val="single" w:sz="8" w:space="0" w:color="000000"/>
              <w:right w:val="nil"/>
            </w:tcBorders>
            <w:shd w:val="clear" w:color="auto" w:fill="auto"/>
            <w:vAlign w:val="bottom"/>
          </w:tcPr>
          <w:p w14:paraId="7D835284" w14:textId="77777777" w:rsidR="00DE6F7D" w:rsidRDefault="00844AE2">
            <w:pPr>
              <w:spacing w:after="0" w:line="240" w:lineRule="auto"/>
              <w:jc w:val="right"/>
              <w:rPr>
                <w:rFonts w:ascii="Calibri" w:eastAsia="Calibri" w:hAnsi="Calibri" w:cs="Calibri"/>
                <w:sz w:val="22"/>
                <w:szCs w:val="22"/>
              </w:rPr>
            </w:pPr>
            <w:r>
              <w:rPr>
                <w:rFonts w:ascii="Calibri" w:eastAsia="Calibri" w:hAnsi="Calibri" w:cs="Calibri"/>
                <w:sz w:val="22"/>
                <w:szCs w:val="22"/>
              </w:rPr>
              <w:t>100%</w:t>
            </w:r>
          </w:p>
        </w:tc>
        <w:tc>
          <w:tcPr>
            <w:tcW w:w="1095" w:type="dxa"/>
            <w:tcBorders>
              <w:top w:val="nil"/>
              <w:left w:val="single" w:sz="8" w:space="0" w:color="000000"/>
              <w:bottom w:val="single" w:sz="8" w:space="0" w:color="000000"/>
              <w:right w:val="single" w:sz="4" w:space="0" w:color="000000"/>
            </w:tcBorders>
            <w:shd w:val="clear" w:color="auto" w:fill="auto"/>
            <w:vAlign w:val="bottom"/>
          </w:tcPr>
          <w:p w14:paraId="3201892A"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585" w:type="dxa"/>
            <w:tcBorders>
              <w:top w:val="nil"/>
              <w:left w:val="single" w:sz="4" w:space="0" w:color="000000"/>
              <w:bottom w:val="single" w:sz="8" w:space="0" w:color="000000"/>
              <w:right w:val="single" w:sz="4" w:space="0" w:color="000000"/>
            </w:tcBorders>
            <w:shd w:val="clear" w:color="auto" w:fill="auto"/>
            <w:vAlign w:val="bottom"/>
          </w:tcPr>
          <w:p w14:paraId="7FF7E9CB" w14:textId="77777777" w:rsidR="00DE6F7D" w:rsidRDefault="00844AE2">
            <w:pPr>
              <w:spacing w:after="0" w:line="240" w:lineRule="auto"/>
              <w:rPr>
                <w:rFonts w:ascii="Calibri" w:eastAsia="Calibri" w:hAnsi="Calibri" w:cs="Calibri"/>
                <w:sz w:val="22"/>
                <w:szCs w:val="22"/>
              </w:rPr>
            </w:pPr>
            <w:r>
              <w:rPr>
                <w:rFonts w:ascii="Calibri" w:eastAsia="Calibri" w:hAnsi="Calibri" w:cs="Calibri"/>
                <w:sz w:val="22"/>
                <w:szCs w:val="22"/>
              </w:rPr>
              <w:t> </w:t>
            </w:r>
          </w:p>
        </w:tc>
        <w:tc>
          <w:tcPr>
            <w:tcW w:w="735" w:type="dxa"/>
            <w:tcBorders>
              <w:top w:val="nil"/>
              <w:left w:val="single" w:sz="4" w:space="0" w:color="000000"/>
              <w:bottom w:val="single" w:sz="8" w:space="0" w:color="000000"/>
              <w:right w:val="single" w:sz="4" w:space="0" w:color="000000"/>
            </w:tcBorders>
            <w:shd w:val="clear" w:color="auto" w:fill="auto"/>
            <w:vAlign w:val="bottom"/>
          </w:tcPr>
          <w:p w14:paraId="64D11345" w14:textId="77777777" w:rsidR="00DE6F7D" w:rsidRDefault="00DE6F7D">
            <w:pPr>
              <w:spacing w:after="0" w:line="240" w:lineRule="auto"/>
              <w:rPr>
                <w:rFonts w:ascii="Calibri" w:eastAsia="Calibri" w:hAnsi="Calibri" w:cs="Calibri"/>
                <w:sz w:val="22"/>
                <w:szCs w:val="22"/>
              </w:rPr>
            </w:pPr>
          </w:p>
        </w:tc>
        <w:tc>
          <w:tcPr>
            <w:tcW w:w="1125" w:type="dxa"/>
            <w:tcBorders>
              <w:top w:val="nil"/>
              <w:left w:val="single" w:sz="4" w:space="0" w:color="000000"/>
              <w:bottom w:val="single" w:sz="8" w:space="0" w:color="000000"/>
              <w:right w:val="single" w:sz="4" w:space="0" w:color="000000"/>
            </w:tcBorders>
            <w:shd w:val="clear" w:color="auto" w:fill="auto"/>
            <w:vAlign w:val="bottom"/>
          </w:tcPr>
          <w:p w14:paraId="43DD2817" w14:textId="77777777" w:rsidR="00DE6F7D" w:rsidRDefault="00DE6F7D">
            <w:pPr>
              <w:spacing w:after="0" w:line="240" w:lineRule="auto"/>
              <w:rPr>
                <w:rFonts w:ascii="Calibri" w:eastAsia="Calibri" w:hAnsi="Calibri" w:cs="Calibri"/>
                <w:sz w:val="22"/>
                <w:szCs w:val="22"/>
              </w:rPr>
            </w:pPr>
          </w:p>
        </w:tc>
        <w:tc>
          <w:tcPr>
            <w:tcW w:w="1155" w:type="dxa"/>
            <w:tcBorders>
              <w:top w:val="nil"/>
              <w:left w:val="nil"/>
              <w:bottom w:val="single" w:sz="8" w:space="0" w:color="000000"/>
              <w:right w:val="single" w:sz="4" w:space="0" w:color="000000"/>
            </w:tcBorders>
            <w:shd w:val="clear" w:color="auto" w:fill="63BE7B"/>
            <w:vAlign w:val="bottom"/>
          </w:tcPr>
          <w:p w14:paraId="1657D506"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8.7</w:t>
            </w:r>
          </w:p>
        </w:tc>
        <w:tc>
          <w:tcPr>
            <w:tcW w:w="1590" w:type="dxa"/>
            <w:tcBorders>
              <w:top w:val="nil"/>
              <w:left w:val="single" w:sz="4" w:space="0" w:color="000000"/>
              <w:bottom w:val="single" w:sz="8" w:space="0" w:color="000000"/>
              <w:right w:val="single" w:sz="4" w:space="0" w:color="000000"/>
            </w:tcBorders>
            <w:shd w:val="clear" w:color="auto" w:fill="F8696B"/>
            <w:vAlign w:val="bottom"/>
          </w:tcPr>
          <w:p w14:paraId="4293F26A"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6.9</w:t>
            </w:r>
          </w:p>
        </w:tc>
        <w:tc>
          <w:tcPr>
            <w:tcW w:w="1305" w:type="dxa"/>
            <w:tcBorders>
              <w:top w:val="nil"/>
              <w:left w:val="single" w:sz="4" w:space="0" w:color="000000"/>
              <w:bottom w:val="single" w:sz="8" w:space="0" w:color="000000"/>
              <w:right w:val="single" w:sz="4" w:space="0" w:color="000000"/>
            </w:tcBorders>
            <w:shd w:val="clear" w:color="auto" w:fill="F8696B"/>
            <w:vAlign w:val="bottom"/>
          </w:tcPr>
          <w:p w14:paraId="40C79EEE"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4.9</w:t>
            </w:r>
          </w:p>
        </w:tc>
        <w:tc>
          <w:tcPr>
            <w:tcW w:w="1170" w:type="dxa"/>
            <w:tcBorders>
              <w:top w:val="nil"/>
              <w:left w:val="single" w:sz="4" w:space="0" w:color="000000"/>
              <w:bottom w:val="single" w:sz="8" w:space="0" w:color="000000"/>
              <w:right w:val="single" w:sz="4" w:space="0" w:color="000000"/>
            </w:tcBorders>
            <w:shd w:val="clear" w:color="auto" w:fill="F8696B"/>
            <w:vAlign w:val="bottom"/>
          </w:tcPr>
          <w:p w14:paraId="4528E2CF" w14:textId="77777777" w:rsidR="00DE6F7D" w:rsidRDefault="00844AE2">
            <w:pPr>
              <w:spacing w:after="0" w:line="240" w:lineRule="auto"/>
              <w:jc w:val="center"/>
              <w:rPr>
                <w:rFonts w:ascii="Calibri" w:eastAsia="Calibri" w:hAnsi="Calibri" w:cs="Calibri"/>
                <w:b/>
                <w:sz w:val="28"/>
                <w:szCs w:val="28"/>
              </w:rPr>
            </w:pPr>
            <w:r>
              <w:rPr>
                <w:rFonts w:ascii="Calibri" w:eastAsia="Calibri" w:hAnsi="Calibri" w:cs="Calibri"/>
                <w:b/>
                <w:sz w:val="28"/>
                <w:szCs w:val="28"/>
              </w:rPr>
              <w:t>7.1</w:t>
            </w:r>
          </w:p>
        </w:tc>
      </w:tr>
    </w:tbl>
    <w:p w14:paraId="14E0FF44" w14:textId="77777777" w:rsidR="00DE6F7D" w:rsidRDefault="00DE6F7D">
      <w:pPr>
        <w:spacing w:after="0" w:line="240" w:lineRule="auto"/>
        <w:ind w:left="360"/>
      </w:pPr>
    </w:p>
    <w:p w14:paraId="16ADA2D5" w14:textId="77777777" w:rsidR="00DE6F7D" w:rsidRDefault="00DE6F7D">
      <w:pPr>
        <w:pBdr>
          <w:top w:val="nil"/>
          <w:left w:val="nil"/>
          <w:bottom w:val="nil"/>
          <w:right w:val="nil"/>
          <w:between w:val="nil"/>
        </w:pBdr>
        <w:spacing w:after="0" w:line="240" w:lineRule="auto"/>
        <w:ind w:left="360"/>
      </w:pPr>
    </w:p>
    <w:p w14:paraId="1E4C71AA" w14:textId="77777777" w:rsidR="00DE6F7D" w:rsidRDefault="00844AE2">
      <w:pPr>
        <w:pBdr>
          <w:top w:val="nil"/>
          <w:left w:val="nil"/>
          <w:bottom w:val="nil"/>
          <w:right w:val="nil"/>
          <w:between w:val="nil"/>
        </w:pBdr>
        <w:spacing w:after="0" w:line="240" w:lineRule="auto"/>
        <w:ind w:left="360"/>
      </w:pPr>
      <w:r>
        <w:rPr>
          <w:rtl/>
        </w:rPr>
        <w:t>בבחינת החלופות, הוחלט לבחור ב</w:t>
      </w:r>
      <w:r>
        <w:t>Python</w:t>
      </w:r>
      <w:r>
        <w:rPr>
          <w:rtl/>
        </w:rPr>
        <w:t xml:space="preserve"> כשפה העיקרית שתשמש אותנו לצורך בניית האלגוריתם, כאשר לבניית צד השרת של המע' נשתמש ב</w:t>
      </w:r>
      <w:r>
        <w:t>C</w:t>
      </w:r>
      <w:r>
        <w:rPr>
          <w:rtl/>
        </w:rPr>
        <w:t xml:space="preserve"># ולצד המשתמש בפלטפורמת </w:t>
      </w:r>
      <w:r>
        <w:t>Angular</w:t>
      </w:r>
      <w:r>
        <w:rPr>
          <w:rtl/>
        </w:rPr>
        <w:t>.</w:t>
      </w:r>
      <w:r>
        <w:rPr>
          <w:rtl/>
        </w:rPr>
        <w:br/>
        <w:t>החלופות שבדקנו היו לצורך בחירת שפת התכנות בה נממש את האלגוריתם שלנו, כאשר עיקר הקריטריונים היו פשטות, פונקציונאליות וביצועים, אשר הינם קריטיים לצורך הצלחת המערכת.</w:t>
      </w:r>
    </w:p>
    <w:p w14:paraId="75B147A5" w14:textId="77777777" w:rsidR="00DE6F7D" w:rsidRDefault="00DE6F7D">
      <w:pPr>
        <w:pBdr>
          <w:top w:val="nil"/>
          <w:left w:val="nil"/>
          <w:bottom w:val="nil"/>
          <w:right w:val="nil"/>
          <w:between w:val="nil"/>
        </w:pBdr>
        <w:spacing w:after="0" w:line="240" w:lineRule="auto"/>
        <w:ind w:left="360"/>
      </w:pPr>
    </w:p>
    <w:p w14:paraId="2D166A52" w14:textId="77777777" w:rsidR="00DE6F7D" w:rsidRDefault="00844AE2">
      <w:pPr>
        <w:spacing w:after="0" w:line="240" w:lineRule="auto"/>
        <w:jc w:val="center"/>
      </w:pPr>
      <w:r>
        <w:br/>
      </w:r>
    </w:p>
    <w:p w14:paraId="4FF99C7C" w14:textId="77777777" w:rsidR="00DE6F7D" w:rsidRDefault="00DE6F7D">
      <w:pPr>
        <w:pBdr>
          <w:top w:val="nil"/>
          <w:left w:val="nil"/>
          <w:bottom w:val="nil"/>
          <w:right w:val="nil"/>
          <w:between w:val="nil"/>
        </w:pBdr>
        <w:spacing w:after="0" w:line="240" w:lineRule="auto"/>
        <w:ind w:left="360"/>
      </w:pPr>
    </w:p>
    <w:p w14:paraId="35F532F0" w14:textId="77777777" w:rsidR="00DE6F7D" w:rsidRDefault="00DE6F7D">
      <w:pPr>
        <w:pBdr>
          <w:top w:val="nil"/>
          <w:left w:val="nil"/>
          <w:bottom w:val="nil"/>
          <w:right w:val="nil"/>
          <w:between w:val="nil"/>
        </w:pBdr>
        <w:spacing w:after="0" w:line="240" w:lineRule="auto"/>
        <w:ind w:left="360"/>
      </w:pPr>
    </w:p>
    <w:p w14:paraId="1AAFFEA0" w14:textId="77777777" w:rsidR="00DE6F7D" w:rsidRDefault="00DE6F7D">
      <w:pPr>
        <w:pBdr>
          <w:top w:val="nil"/>
          <w:left w:val="nil"/>
          <w:bottom w:val="nil"/>
          <w:right w:val="nil"/>
          <w:between w:val="nil"/>
        </w:pBdr>
        <w:spacing w:after="0" w:line="240" w:lineRule="auto"/>
        <w:ind w:left="360"/>
      </w:pPr>
    </w:p>
    <w:p w14:paraId="6CC80701" w14:textId="77777777" w:rsidR="00DE6F7D" w:rsidRDefault="00DE6F7D">
      <w:pPr>
        <w:pBdr>
          <w:top w:val="nil"/>
          <w:left w:val="nil"/>
          <w:bottom w:val="nil"/>
          <w:right w:val="nil"/>
          <w:between w:val="nil"/>
        </w:pBdr>
        <w:spacing w:after="0" w:line="240" w:lineRule="auto"/>
        <w:ind w:left="360"/>
      </w:pPr>
    </w:p>
    <w:p w14:paraId="50C1AB1F" w14:textId="77777777" w:rsidR="00DE6F7D" w:rsidRDefault="00DE6F7D">
      <w:pPr>
        <w:pBdr>
          <w:top w:val="nil"/>
          <w:left w:val="nil"/>
          <w:bottom w:val="nil"/>
          <w:right w:val="nil"/>
          <w:between w:val="nil"/>
        </w:pBdr>
        <w:spacing w:after="0" w:line="240" w:lineRule="auto"/>
        <w:ind w:left="360"/>
      </w:pPr>
    </w:p>
    <w:p w14:paraId="30CEA48C" w14:textId="77777777" w:rsidR="00DE6F7D" w:rsidRDefault="00DE6F7D">
      <w:pPr>
        <w:pBdr>
          <w:top w:val="nil"/>
          <w:left w:val="nil"/>
          <w:bottom w:val="nil"/>
          <w:right w:val="nil"/>
          <w:between w:val="nil"/>
        </w:pBdr>
        <w:spacing w:after="0" w:line="240" w:lineRule="auto"/>
        <w:ind w:left="360"/>
      </w:pPr>
    </w:p>
    <w:p w14:paraId="028B5200" w14:textId="77777777" w:rsidR="00DE6F7D" w:rsidRDefault="00DE6F7D">
      <w:pPr>
        <w:pBdr>
          <w:top w:val="nil"/>
          <w:left w:val="nil"/>
          <w:bottom w:val="nil"/>
          <w:right w:val="nil"/>
          <w:between w:val="nil"/>
        </w:pBdr>
        <w:spacing w:after="0" w:line="240" w:lineRule="auto"/>
        <w:ind w:left="360"/>
      </w:pPr>
    </w:p>
    <w:p w14:paraId="35D573E3" w14:textId="77777777" w:rsidR="00DE6F7D" w:rsidRDefault="00DE6F7D">
      <w:pPr>
        <w:pBdr>
          <w:top w:val="nil"/>
          <w:left w:val="nil"/>
          <w:bottom w:val="nil"/>
          <w:right w:val="nil"/>
          <w:between w:val="nil"/>
        </w:pBdr>
        <w:spacing w:after="0" w:line="240" w:lineRule="auto"/>
        <w:ind w:left="360"/>
      </w:pPr>
    </w:p>
    <w:p w14:paraId="58CB938C" w14:textId="77777777" w:rsidR="00DE6F7D" w:rsidRDefault="00DE6F7D">
      <w:pPr>
        <w:pBdr>
          <w:top w:val="nil"/>
          <w:left w:val="nil"/>
          <w:bottom w:val="nil"/>
          <w:right w:val="nil"/>
          <w:between w:val="nil"/>
        </w:pBdr>
        <w:spacing w:after="0" w:line="240" w:lineRule="auto"/>
        <w:ind w:left="360"/>
      </w:pPr>
    </w:p>
    <w:p w14:paraId="14E848AA" w14:textId="7E212D03" w:rsidR="00DE6F7D" w:rsidRDefault="00DE6F7D">
      <w:pPr>
        <w:pBdr>
          <w:top w:val="nil"/>
          <w:left w:val="nil"/>
          <w:bottom w:val="nil"/>
          <w:right w:val="nil"/>
          <w:between w:val="nil"/>
        </w:pBdr>
        <w:spacing w:after="0" w:line="240" w:lineRule="auto"/>
        <w:ind w:left="360"/>
      </w:pPr>
    </w:p>
    <w:p w14:paraId="2E385D54" w14:textId="77777777" w:rsidR="00DE6F7D" w:rsidRDefault="00DE6F7D">
      <w:pPr>
        <w:pBdr>
          <w:top w:val="nil"/>
          <w:left w:val="nil"/>
          <w:bottom w:val="nil"/>
          <w:right w:val="nil"/>
          <w:between w:val="nil"/>
        </w:pBdr>
        <w:spacing w:after="0" w:line="240" w:lineRule="auto"/>
        <w:ind w:left="360"/>
      </w:pPr>
    </w:p>
    <w:p w14:paraId="43612280" w14:textId="77777777" w:rsidR="00DE6F7D" w:rsidRDefault="00DE6F7D">
      <w:pPr>
        <w:pBdr>
          <w:top w:val="nil"/>
          <w:left w:val="nil"/>
          <w:bottom w:val="nil"/>
          <w:right w:val="nil"/>
          <w:between w:val="nil"/>
        </w:pBdr>
        <w:spacing w:after="0" w:line="240" w:lineRule="auto"/>
        <w:rPr>
          <w:color w:val="000000"/>
        </w:rPr>
      </w:pPr>
    </w:p>
    <w:p w14:paraId="0075712E" w14:textId="77777777" w:rsidR="00DE6F7D" w:rsidRDefault="00844AE2">
      <w:pPr>
        <w:spacing w:after="160"/>
      </w:pPr>
      <w:r>
        <w:br w:type="page"/>
      </w:r>
    </w:p>
    <w:p w14:paraId="34839BAC" w14:textId="77777777" w:rsidR="00DE6F7D" w:rsidRDefault="00844AE2">
      <w:pPr>
        <w:numPr>
          <w:ilvl w:val="0"/>
          <w:numId w:val="19"/>
        </w:numPr>
        <w:pBdr>
          <w:top w:val="nil"/>
          <w:left w:val="nil"/>
          <w:bottom w:val="nil"/>
          <w:right w:val="nil"/>
          <w:between w:val="nil"/>
        </w:pBdr>
        <w:rPr>
          <w:b/>
          <w:color w:val="0000FF"/>
        </w:rPr>
      </w:pPr>
      <w:bookmarkStart w:id="19" w:name="_35nkun2" w:colFirst="0" w:colLast="0"/>
      <w:bookmarkEnd w:id="19"/>
      <w:r>
        <w:rPr>
          <w:b/>
          <w:color w:val="0000FF"/>
          <w:sz w:val="28"/>
          <w:szCs w:val="28"/>
          <w:rtl/>
        </w:rPr>
        <w:lastRenderedPageBreak/>
        <w:t>חלופות מערכתיות:</w:t>
      </w:r>
    </w:p>
    <w:p w14:paraId="37F7E489" w14:textId="77777777" w:rsidR="00DE6F7D" w:rsidRDefault="00DE6F7D">
      <w:pPr>
        <w:pBdr>
          <w:top w:val="nil"/>
          <w:left w:val="nil"/>
          <w:bottom w:val="nil"/>
          <w:right w:val="nil"/>
          <w:between w:val="nil"/>
        </w:pBdr>
        <w:ind w:left="720"/>
        <w:rPr>
          <w:color w:val="000000"/>
        </w:rPr>
      </w:pPr>
    </w:p>
    <w:p w14:paraId="3C0732F3" w14:textId="77777777" w:rsidR="00DE6F7D" w:rsidRDefault="00844AE2">
      <w:pPr>
        <w:numPr>
          <w:ilvl w:val="0"/>
          <w:numId w:val="1"/>
        </w:numPr>
        <w:pBdr>
          <w:top w:val="nil"/>
          <w:left w:val="nil"/>
          <w:bottom w:val="nil"/>
          <w:right w:val="nil"/>
          <w:between w:val="nil"/>
        </w:pBdr>
        <w:spacing w:after="0"/>
        <w:rPr>
          <w:color w:val="000000"/>
        </w:rPr>
      </w:pPr>
      <w:r>
        <w:rPr>
          <w:color w:val="000000"/>
          <w:rtl/>
        </w:rPr>
        <w:t>חלופה א'</w:t>
      </w:r>
    </w:p>
    <w:p w14:paraId="7B3A67E5" w14:textId="77777777" w:rsidR="00DE6F7D" w:rsidRDefault="00844AE2">
      <w:pPr>
        <w:numPr>
          <w:ilvl w:val="1"/>
          <w:numId w:val="1"/>
        </w:numPr>
        <w:pBdr>
          <w:top w:val="nil"/>
          <w:left w:val="nil"/>
          <w:bottom w:val="nil"/>
          <w:right w:val="nil"/>
          <w:between w:val="nil"/>
        </w:pBdr>
        <w:spacing w:after="0"/>
      </w:pPr>
      <w:r>
        <w:rPr>
          <w:color w:val="000000"/>
          <w:rtl/>
        </w:rPr>
        <w:t>מבחינת איסוף מידע: שימוש ב-</w:t>
      </w:r>
      <w:r>
        <w:rPr>
          <w:color w:val="000000"/>
        </w:rPr>
        <w:t>API</w:t>
      </w:r>
      <w:r>
        <w:rPr>
          <w:color w:val="000000"/>
          <w:rtl/>
        </w:rPr>
        <w:t xml:space="preserve"> בתשלום כגון (אתר)</w:t>
      </w:r>
    </w:p>
    <w:p w14:paraId="0AB0B14F" w14:textId="77777777" w:rsidR="00DE6F7D" w:rsidRDefault="00844AE2">
      <w:pPr>
        <w:numPr>
          <w:ilvl w:val="1"/>
          <w:numId w:val="1"/>
        </w:numPr>
        <w:pBdr>
          <w:top w:val="nil"/>
          <w:left w:val="nil"/>
          <w:bottom w:val="nil"/>
          <w:right w:val="nil"/>
          <w:between w:val="nil"/>
        </w:pBdr>
        <w:spacing w:after="0"/>
        <w:rPr>
          <w:color w:val="000000"/>
        </w:rPr>
      </w:pPr>
      <w:r>
        <w:rPr>
          <w:color w:val="000000"/>
          <w:rtl/>
        </w:rPr>
        <w:t xml:space="preserve">מבחינת עיבוד מידע: נבחר את כל המאפיינים ונשתמש ב-  </w:t>
      </w:r>
      <w:r>
        <w:rPr>
          <w:color w:val="000000"/>
        </w:rPr>
        <w:t>exponential smooth</w:t>
      </w:r>
      <w:r>
        <w:rPr>
          <w:color w:val="000000"/>
          <w:rtl/>
        </w:rPr>
        <w:t xml:space="preserve"> כדי לעדן את התוצאות במטרה להגדיל את סיכויי החיזוי.</w:t>
      </w:r>
    </w:p>
    <w:p w14:paraId="378ED394" w14:textId="77777777" w:rsidR="00DE6F7D" w:rsidRDefault="00844AE2">
      <w:pPr>
        <w:pBdr>
          <w:top w:val="nil"/>
          <w:left w:val="nil"/>
          <w:bottom w:val="nil"/>
          <w:right w:val="nil"/>
          <w:between w:val="nil"/>
        </w:pBdr>
        <w:spacing w:after="0"/>
        <w:ind w:left="1440"/>
        <w:rPr>
          <w:color w:val="000000"/>
        </w:rPr>
      </w:pPr>
      <w:r>
        <w:rPr>
          <w:color w:val="000000"/>
          <w:rtl/>
        </w:rPr>
        <w:t xml:space="preserve">באופציה הזו </w:t>
      </w:r>
      <w:r>
        <w:rPr>
          <w:rtl/>
        </w:rPr>
        <w:t>אנו</w:t>
      </w:r>
      <w:r>
        <w:rPr>
          <w:color w:val="000000"/>
          <w:rtl/>
        </w:rPr>
        <w:t xml:space="preserve"> בוחרים את המאפיינים, לכן יש צורך להביא מספיק מאפיינים, לעשות בדיקה סטטסיטית שלהם ולהעריך את החשיבות של כל אחד מהם לחיזוי. אפשר לעשות את זה גם באופן נאיבי על ידי חישוב המתאם (קורלציה) בין המאפיין לתנועת המניות. </w:t>
      </w:r>
    </w:p>
    <w:p w14:paraId="7D57B139" w14:textId="77777777" w:rsidR="00DE6F7D" w:rsidRDefault="00844AE2">
      <w:pPr>
        <w:numPr>
          <w:ilvl w:val="1"/>
          <w:numId w:val="1"/>
        </w:numPr>
        <w:pBdr>
          <w:top w:val="nil"/>
          <w:left w:val="nil"/>
          <w:bottom w:val="nil"/>
          <w:right w:val="nil"/>
          <w:between w:val="nil"/>
        </w:pBdr>
      </w:pPr>
      <w:r>
        <w:rPr>
          <w:color w:val="000000"/>
          <w:rtl/>
        </w:rPr>
        <w:t xml:space="preserve">מבחינת מודל: שימוש במודל כגון </w:t>
      </w:r>
      <w:r>
        <w:rPr>
          <w:color w:val="000000"/>
        </w:rPr>
        <w:t>SVM</w:t>
      </w:r>
      <w:r>
        <w:rPr>
          <w:color w:val="000000"/>
          <w:rtl/>
        </w:rPr>
        <w:t>, ובחירת מאפיינים באופן</w:t>
      </w:r>
    </w:p>
    <w:p w14:paraId="2836DD75" w14:textId="77777777" w:rsidR="00DE6F7D" w:rsidRDefault="00844AE2">
      <w:r>
        <w:rPr>
          <w:rtl/>
        </w:rPr>
        <w:t>באופן ידני.</w:t>
      </w:r>
    </w:p>
    <w:p w14:paraId="5BDA8DD2" w14:textId="77777777" w:rsidR="00DE6F7D" w:rsidRDefault="00844AE2">
      <w:pPr>
        <w:numPr>
          <w:ilvl w:val="2"/>
          <w:numId w:val="1"/>
        </w:numPr>
        <w:pBdr>
          <w:top w:val="nil"/>
          <w:left w:val="nil"/>
          <w:bottom w:val="nil"/>
          <w:right w:val="nil"/>
          <w:between w:val="nil"/>
        </w:pBdr>
        <w:spacing w:after="0"/>
        <w:rPr>
          <w:color w:val="000000"/>
        </w:rPr>
      </w:pPr>
      <w:r>
        <w:rPr>
          <w:color w:val="000000"/>
          <w:rtl/>
        </w:rPr>
        <w:t>שינוי משקולות באמצעות עדכון מומנט</w:t>
      </w:r>
    </w:p>
    <w:p w14:paraId="6A7F9398" w14:textId="77777777" w:rsidR="00DE6F7D" w:rsidRDefault="00844AE2">
      <w:pPr>
        <w:numPr>
          <w:ilvl w:val="0"/>
          <w:numId w:val="1"/>
        </w:numPr>
        <w:pBdr>
          <w:top w:val="nil"/>
          <w:left w:val="nil"/>
          <w:bottom w:val="nil"/>
          <w:right w:val="nil"/>
          <w:between w:val="nil"/>
        </w:pBdr>
        <w:spacing w:after="0"/>
        <w:rPr>
          <w:color w:val="000000"/>
        </w:rPr>
      </w:pPr>
      <w:r>
        <w:rPr>
          <w:color w:val="000000"/>
          <w:rtl/>
        </w:rPr>
        <w:t>חלופה ב'</w:t>
      </w:r>
    </w:p>
    <w:p w14:paraId="3B4E140C" w14:textId="77777777" w:rsidR="00DE6F7D" w:rsidRDefault="00844AE2">
      <w:pPr>
        <w:numPr>
          <w:ilvl w:val="1"/>
          <w:numId w:val="1"/>
        </w:numPr>
        <w:pBdr>
          <w:top w:val="nil"/>
          <w:left w:val="nil"/>
          <w:bottom w:val="nil"/>
          <w:right w:val="nil"/>
          <w:between w:val="nil"/>
        </w:pBdr>
        <w:spacing w:after="0"/>
      </w:pPr>
      <w:r>
        <w:rPr>
          <w:color w:val="000000"/>
          <w:rtl/>
        </w:rPr>
        <w:t>מבחינת איסוף מידע: שימוש ב-</w:t>
      </w:r>
      <w:r>
        <w:rPr>
          <w:color w:val="000000"/>
        </w:rPr>
        <w:t>API</w:t>
      </w:r>
      <w:r>
        <w:rPr>
          <w:color w:val="000000"/>
          <w:rtl/>
        </w:rPr>
        <w:t xml:space="preserve"> חינמי כגון יאהו</w:t>
      </w:r>
    </w:p>
    <w:p w14:paraId="3D63E46E" w14:textId="77777777" w:rsidR="00DE6F7D" w:rsidRDefault="00844AE2">
      <w:pPr>
        <w:numPr>
          <w:ilvl w:val="1"/>
          <w:numId w:val="1"/>
        </w:numPr>
        <w:pBdr>
          <w:top w:val="nil"/>
          <w:left w:val="nil"/>
          <w:bottom w:val="nil"/>
          <w:right w:val="nil"/>
          <w:between w:val="nil"/>
        </w:pBdr>
        <w:spacing w:after="0"/>
      </w:pPr>
      <w:r>
        <w:rPr>
          <w:color w:val="000000"/>
          <w:rtl/>
        </w:rPr>
        <w:t>מבחינת עיבוד מידע: נבחר חלק מהמאפיינים וננרמלם בלבד.</w:t>
      </w:r>
    </w:p>
    <w:p w14:paraId="3C3F2228" w14:textId="77777777" w:rsidR="00DE6F7D" w:rsidRDefault="00844AE2">
      <w:pPr>
        <w:numPr>
          <w:ilvl w:val="1"/>
          <w:numId w:val="1"/>
        </w:numPr>
        <w:pBdr>
          <w:top w:val="nil"/>
          <w:left w:val="nil"/>
          <w:bottom w:val="nil"/>
          <w:right w:val="nil"/>
          <w:between w:val="nil"/>
        </w:pBdr>
        <w:spacing w:after="0"/>
        <w:rPr>
          <w:color w:val="000000"/>
        </w:rPr>
      </w:pPr>
      <w:r>
        <w:rPr>
          <w:color w:val="000000"/>
          <w:rtl/>
        </w:rPr>
        <w:t xml:space="preserve">מבחינת מודל: שימוש במסווג מסוג </w:t>
      </w:r>
      <w:r>
        <w:rPr>
          <w:color w:val="000000"/>
        </w:rPr>
        <w:t>RANDOM FOREST</w:t>
      </w:r>
      <w:r>
        <w:rPr>
          <w:color w:val="000000"/>
          <w:rtl/>
        </w:rPr>
        <w:t xml:space="preserve"> ושימוש </w:t>
      </w:r>
      <w:r>
        <w:rPr>
          <w:color w:val="000000"/>
          <w:rtl/>
        </w:rPr>
        <w:tab/>
      </w:r>
      <w:r>
        <w:rPr>
          <w:color w:val="000000"/>
          <w:rtl/>
        </w:rPr>
        <w:tab/>
        <w:t xml:space="preserve">ב- </w:t>
      </w:r>
      <w:r>
        <w:rPr>
          <w:color w:val="000000"/>
        </w:rPr>
        <w:t>KNN (</w:t>
      </w:r>
      <w:r>
        <w:rPr>
          <w:b/>
          <w:i/>
          <w:color w:val="202122"/>
          <w:sz w:val="21"/>
          <w:szCs w:val="21"/>
        </w:rPr>
        <w:t>k</w:t>
      </w:r>
      <w:r>
        <w:rPr>
          <w:b/>
          <w:color w:val="202122"/>
          <w:sz w:val="21"/>
          <w:szCs w:val="21"/>
        </w:rPr>
        <w:t>-Nearest Neighbors algorithm)</w:t>
      </w:r>
    </w:p>
    <w:p w14:paraId="5D0E3C56" w14:textId="77777777" w:rsidR="00DE6F7D" w:rsidRDefault="00844AE2">
      <w:pPr>
        <w:numPr>
          <w:ilvl w:val="2"/>
          <w:numId w:val="1"/>
        </w:numPr>
        <w:pBdr>
          <w:top w:val="nil"/>
          <w:left w:val="nil"/>
          <w:bottom w:val="nil"/>
          <w:right w:val="nil"/>
          <w:between w:val="nil"/>
        </w:pBdr>
        <w:spacing w:after="0"/>
      </w:pPr>
      <w:r>
        <w:rPr>
          <w:color w:val="000000"/>
          <w:rtl/>
        </w:rPr>
        <w:t>שינוי משקולות באמצעות דעיכת גרדיאנט</w:t>
      </w:r>
    </w:p>
    <w:p w14:paraId="062D86FD" w14:textId="77777777" w:rsidR="00DE6F7D" w:rsidRDefault="00844AE2">
      <w:pPr>
        <w:numPr>
          <w:ilvl w:val="0"/>
          <w:numId w:val="1"/>
        </w:numPr>
        <w:pBdr>
          <w:top w:val="nil"/>
          <w:left w:val="nil"/>
          <w:bottom w:val="nil"/>
          <w:right w:val="nil"/>
          <w:between w:val="nil"/>
        </w:pBdr>
        <w:spacing w:after="0"/>
      </w:pPr>
      <w:r>
        <w:rPr>
          <w:color w:val="000000"/>
          <w:rtl/>
        </w:rPr>
        <w:t>חלופה ג'</w:t>
      </w:r>
    </w:p>
    <w:p w14:paraId="1BA03FED" w14:textId="77777777" w:rsidR="00DE6F7D" w:rsidRDefault="00844AE2">
      <w:pPr>
        <w:numPr>
          <w:ilvl w:val="1"/>
          <w:numId w:val="1"/>
        </w:numPr>
        <w:pBdr>
          <w:top w:val="nil"/>
          <w:left w:val="nil"/>
          <w:bottom w:val="nil"/>
          <w:right w:val="nil"/>
          <w:between w:val="nil"/>
        </w:pBdr>
        <w:spacing w:after="0"/>
      </w:pPr>
      <w:r>
        <w:rPr>
          <w:color w:val="000000"/>
          <w:rtl/>
        </w:rPr>
        <w:t>מבחינת איסוף מידע: שימוש בזחלן בתשלום</w:t>
      </w:r>
    </w:p>
    <w:p w14:paraId="6DC11A6C" w14:textId="77777777" w:rsidR="00DE6F7D" w:rsidRDefault="00844AE2">
      <w:pPr>
        <w:numPr>
          <w:ilvl w:val="1"/>
          <w:numId w:val="1"/>
        </w:numPr>
        <w:pBdr>
          <w:top w:val="nil"/>
          <w:left w:val="nil"/>
          <w:bottom w:val="nil"/>
          <w:right w:val="nil"/>
          <w:between w:val="nil"/>
        </w:pBdr>
        <w:spacing w:after="0"/>
      </w:pPr>
      <w:r>
        <w:rPr>
          <w:color w:val="000000"/>
          <w:rtl/>
        </w:rPr>
        <w:t>מבחינת עיבוד מידע: נבחר רק את מחיר הסגירה וננרמל אותו.</w:t>
      </w:r>
    </w:p>
    <w:p w14:paraId="241F8B56" w14:textId="77777777" w:rsidR="00DE6F7D" w:rsidRDefault="00844AE2">
      <w:pPr>
        <w:numPr>
          <w:ilvl w:val="1"/>
          <w:numId w:val="1"/>
        </w:numPr>
        <w:pBdr>
          <w:top w:val="nil"/>
          <w:left w:val="nil"/>
          <w:bottom w:val="nil"/>
          <w:right w:val="nil"/>
          <w:between w:val="nil"/>
        </w:pBdr>
        <w:spacing w:after="0"/>
      </w:pPr>
      <w:r>
        <w:rPr>
          <w:color w:val="000000"/>
          <w:rtl/>
        </w:rPr>
        <w:t xml:space="preserve">מבחינת מודל: נבחר רשת נוירונים עמוקה, כך שהמערכת תבחר את </w:t>
      </w:r>
      <w:r>
        <w:rPr>
          <w:color w:val="000000"/>
          <w:rtl/>
        </w:rPr>
        <w:tab/>
        <w:t>המשקולות בעצמה.</w:t>
      </w:r>
    </w:p>
    <w:p w14:paraId="69311D82" w14:textId="77777777" w:rsidR="00DE6F7D" w:rsidRDefault="00844AE2">
      <w:pPr>
        <w:numPr>
          <w:ilvl w:val="2"/>
          <w:numId w:val="1"/>
        </w:numPr>
        <w:pBdr>
          <w:top w:val="nil"/>
          <w:left w:val="nil"/>
          <w:bottom w:val="nil"/>
          <w:right w:val="nil"/>
          <w:between w:val="nil"/>
        </w:pBdr>
        <w:spacing w:after="0"/>
      </w:pPr>
      <w:r>
        <w:rPr>
          <w:color w:val="000000"/>
          <w:rtl/>
        </w:rPr>
        <w:t>נוכל לבחור בעדכון משקולות בצורה הבאה:</w:t>
      </w:r>
    </w:p>
    <w:p w14:paraId="1C45F811" w14:textId="77777777" w:rsidR="00DE6F7D" w:rsidRDefault="00844AE2">
      <w:pPr>
        <w:numPr>
          <w:ilvl w:val="3"/>
          <w:numId w:val="1"/>
        </w:numPr>
        <w:pBdr>
          <w:top w:val="nil"/>
          <w:left w:val="nil"/>
          <w:bottom w:val="nil"/>
          <w:right w:val="nil"/>
          <w:between w:val="nil"/>
        </w:pBdr>
        <w:spacing w:after="0"/>
      </w:pPr>
      <w:r>
        <w:rPr>
          <w:color w:val="000000"/>
          <w:rtl/>
        </w:rPr>
        <w:t>דעיכת גרדיאנט - מתכנס לאט</w:t>
      </w:r>
    </w:p>
    <w:p w14:paraId="434A76F9" w14:textId="77777777" w:rsidR="00DE6F7D" w:rsidRDefault="00844AE2">
      <w:pPr>
        <w:numPr>
          <w:ilvl w:val="3"/>
          <w:numId w:val="1"/>
        </w:numPr>
        <w:pBdr>
          <w:top w:val="nil"/>
          <w:left w:val="nil"/>
          <w:bottom w:val="nil"/>
          <w:right w:val="nil"/>
          <w:between w:val="nil"/>
        </w:pBdr>
        <w:spacing w:after="0"/>
      </w:pPr>
      <w:r>
        <w:rPr>
          <w:color w:val="000000"/>
          <w:rtl/>
        </w:rPr>
        <w:t>מומנט - משתנה מהר</w:t>
      </w:r>
    </w:p>
    <w:p w14:paraId="1AC2FD49" w14:textId="77777777" w:rsidR="00DE6F7D" w:rsidRDefault="00844AE2">
      <w:pPr>
        <w:numPr>
          <w:ilvl w:val="3"/>
          <w:numId w:val="1"/>
        </w:numPr>
        <w:pBdr>
          <w:top w:val="nil"/>
          <w:left w:val="nil"/>
          <w:bottom w:val="nil"/>
          <w:right w:val="nil"/>
          <w:between w:val="nil"/>
        </w:pBdr>
        <w:spacing w:after="0"/>
      </w:pPr>
      <w:r>
        <w:rPr>
          <w:color w:val="000000"/>
          <w:rtl/>
        </w:rPr>
        <w:t>שילוב  - משתנה מהר ושואף להתכנסות.</w:t>
      </w:r>
    </w:p>
    <w:p w14:paraId="457B904B" w14:textId="77777777" w:rsidR="00DE6F7D" w:rsidRDefault="00844AE2">
      <w:pPr>
        <w:numPr>
          <w:ilvl w:val="3"/>
          <w:numId w:val="1"/>
        </w:numPr>
        <w:pBdr>
          <w:top w:val="nil"/>
          <w:left w:val="nil"/>
          <w:bottom w:val="nil"/>
          <w:right w:val="nil"/>
          <w:between w:val="nil"/>
        </w:pBdr>
      </w:pPr>
      <w:r>
        <w:rPr>
          <w:color w:val="000000"/>
          <w:rtl/>
        </w:rPr>
        <w:t xml:space="preserve">שילוב והכפלה בפרמטר המבטא באחוזים כמה כל </w:t>
      </w:r>
      <w:r>
        <w:rPr>
          <w:color w:val="000000"/>
          <w:rtl/>
        </w:rPr>
        <w:tab/>
      </w:r>
      <w:r>
        <w:rPr>
          <w:color w:val="000000"/>
          <w:rtl/>
        </w:rPr>
        <w:tab/>
        <w:t>רכיב ישפיע - מתכנס מהר</w:t>
      </w:r>
    </w:p>
    <w:p w14:paraId="305B5E9F" w14:textId="77777777" w:rsidR="00DE6F7D" w:rsidRDefault="00844AE2">
      <w:pPr>
        <w:spacing w:after="160"/>
      </w:pPr>
      <w:r>
        <w:br w:type="page"/>
      </w:r>
    </w:p>
    <w:p w14:paraId="3C49B747" w14:textId="77777777" w:rsidR="00DE6F7D" w:rsidRDefault="00844AE2">
      <w:pPr>
        <w:numPr>
          <w:ilvl w:val="0"/>
          <w:numId w:val="19"/>
        </w:numPr>
        <w:pBdr>
          <w:top w:val="nil"/>
          <w:left w:val="nil"/>
          <w:bottom w:val="nil"/>
          <w:right w:val="nil"/>
          <w:between w:val="nil"/>
        </w:pBdr>
        <w:rPr>
          <w:b/>
          <w:color w:val="0000FF"/>
        </w:rPr>
      </w:pPr>
      <w:bookmarkStart w:id="20" w:name="_1ksv4uv" w:colFirst="0" w:colLast="0"/>
      <w:bookmarkEnd w:id="20"/>
      <w:r>
        <w:rPr>
          <w:b/>
          <w:color w:val="0000FF"/>
          <w:sz w:val="28"/>
          <w:szCs w:val="28"/>
          <w:rtl/>
        </w:rPr>
        <w:lastRenderedPageBreak/>
        <w:t xml:space="preserve">חלופות טכנולוגיות: </w:t>
      </w:r>
    </w:p>
    <w:p w14:paraId="7308FD80" w14:textId="77777777" w:rsidR="00DE6F7D" w:rsidRDefault="00DE6F7D">
      <w:pPr>
        <w:pBdr>
          <w:top w:val="nil"/>
          <w:left w:val="nil"/>
          <w:bottom w:val="nil"/>
          <w:right w:val="nil"/>
          <w:between w:val="nil"/>
        </w:pBdr>
        <w:ind w:left="360"/>
        <w:rPr>
          <w:b/>
          <w:color w:val="0000FF"/>
          <w:sz w:val="22"/>
          <w:szCs w:val="22"/>
        </w:rPr>
      </w:pPr>
    </w:p>
    <w:p w14:paraId="3AF2081E" w14:textId="77777777" w:rsidR="00DE6F7D" w:rsidRDefault="00844AE2">
      <w:pPr>
        <w:numPr>
          <w:ilvl w:val="0"/>
          <w:numId w:val="13"/>
        </w:numPr>
        <w:pBdr>
          <w:top w:val="nil"/>
          <w:left w:val="nil"/>
          <w:bottom w:val="nil"/>
          <w:right w:val="nil"/>
          <w:between w:val="nil"/>
        </w:pBdr>
        <w:spacing w:after="0" w:line="360" w:lineRule="auto"/>
        <w:rPr>
          <w:color w:val="000000"/>
        </w:rPr>
      </w:pPr>
      <w:r>
        <w:rPr>
          <w:color w:val="000000"/>
          <w:rtl/>
        </w:rPr>
        <w:t xml:space="preserve">כריית מידע מאתר </w:t>
      </w:r>
      <w:r>
        <w:rPr>
          <w:color w:val="000000"/>
        </w:rPr>
        <w:t>gurofucus</w:t>
      </w:r>
      <w:r>
        <w:rPr>
          <w:color w:val="000000"/>
          <w:rtl/>
        </w:rPr>
        <w:t xml:space="preserve"> יכולה להתבצע בצורה "איטית וכבדה" יותר מאשר היא מוצגת בקוד:</w:t>
      </w:r>
    </w:p>
    <w:p w14:paraId="722E4109" w14:textId="77777777" w:rsidR="00DE6F7D" w:rsidRDefault="00844AE2">
      <w:pPr>
        <w:numPr>
          <w:ilvl w:val="2"/>
          <w:numId w:val="13"/>
        </w:numPr>
        <w:pBdr>
          <w:top w:val="nil"/>
          <w:left w:val="nil"/>
          <w:bottom w:val="nil"/>
          <w:right w:val="nil"/>
          <w:between w:val="nil"/>
        </w:pBdr>
        <w:spacing w:after="0" w:line="360" w:lineRule="auto"/>
        <w:rPr>
          <w:color w:val="000000"/>
        </w:rPr>
      </w:pPr>
      <w:r>
        <w:rPr>
          <w:color w:val="000000"/>
          <w:rtl/>
        </w:rPr>
        <w:t xml:space="preserve">במקום לתת לדרייבר להכניס את הפרמטרים לחיפוש הפעולות על המניה, מי עשה אותם, איזה תאריכים וכמות תוצאות שמוגבלת ל100- זוהה </w:t>
      </w:r>
      <w:r>
        <w:rPr>
          <w:color w:val="000000"/>
        </w:rPr>
        <w:t>pattern</w:t>
      </w:r>
      <w:r>
        <w:rPr>
          <w:color w:val="000000"/>
          <w:rtl/>
        </w:rPr>
        <w:t xml:space="preserve"> ב</w:t>
      </w:r>
      <w:r>
        <w:rPr>
          <w:color w:val="000000"/>
        </w:rPr>
        <w:t>Url</w:t>
      </w:r>
      <w:r>
        <w:rPr>
          <w:color w:val="000000"/>
          <w:rtl/>
        </w:rPr>
        <w:t xml:space="preserve"> של כתובת האתר, כאשר מאפייני החיפוש מוזנים והטבלה מוצגת כל הפרמטרים של תוצאות החיפוש מוצגים ב</w:t>
      </w:r>
      <w:r>
        <w:rPr>
          <w:color w:val="000000"/>
        </w:rPr>
        <w:t>URL</w:t>
      </w:r>
      <w:r>
        <w:rPr>
          <w:color w:val="000000"/>
          <w:rtl/>
        </w:rPr>
        <w:t>.</w:t>
      </w:r>
      <w:r>
        <w:rPr>
          <w:color w:val="000000"/>
          <w:rtl/>
        </w:rPr>
        <w:br/>
        <w:t>לאחר מחקר קל (ניסוי וטעיה) מסתבר שניתן לדלג על שלב הכנסת הנתונים לחיפוש ולהכניס את הפרמטרים ישירות לכתובת ולמשוך את הטבלה, ואפילו לבטל את הגבלת התוצאות מ100 ל5000.</w:t>
      </w:r>
      <w:r>
        <w:rPr>
          <w:color w:val="000000"/>
          <w:rtl/>
        </w:rPr>
        <w:br/>
        <w:t xml:space="preserve">לצורך זה הוכנה מתודה היודעת לפי תאריך מוכנס לייצר כתובות </w:t>
      </w:r>
      <w:r>
        <w:rPr>
          <w:color w:val="000000"/>
        </w:rPr>
        <w:t>url</w:t>
      </w:r>
      <w:r>
        <w:rPr>
          <w:color w:val="000000"/>
          <w:rtl/>
        </w:rPr>
        <w:t xml:space="preserve"> מותאמות אישית לצורך הצגת הטבלה. דבר זה מאפשר וחוסך את זמן התצגת הטבלה. שיטה זאת נקראת </w:t>
      </w:r>
      <w:r>
        <w:rPr>
          <w:color w:val="000000"/>
        </w:rPr>
        <w:t>Url manipulation</w:t>
      </w:r>
      <w:r>
        <w:rPr>
          <w:color w:val="000000"/>
          <w:rtl/>
        </w:rPr>
        <w:t xml:space="preserve"> </w:t>
      </w:r>
    </w:p>
    <w:p w14:paraId="7381E3D0" w14:textId="77777777" w:rsidR="00DE6F7D" w:rsidRDefault="00844AE2">
      <w:pPr>
        <w:numPr>
          <w:ilvl w:val="2"/>
          <w:numId w:val="13"/>
        </w:numPr>
        <w:pBdr>
          <w:top w:val="nil"/>
          <w:left w:val="nil"/>
          <w:bottom w:val="nil"/>
          <w:right w:val="nil"/>
          <w:between w:val="nil"/>
        </w:pBdr>
        <w:spacing w:after="0" w:line="360" w:lineRule="auto"/>
        <w:rPr>
          <w:color w:val="000000"/>
        </w:rPr>
      </w:pPr>
      <w:r>
        <w:rPr>
          <w:color w:val="000000"/>
          <w:rtl/>
        </w:rPr>
        <w:t>במקום למשוך את הטבלה בצורה יסודית, מעבר על השורה הראשונה בטבלה, ולהגידר אותה כעמודות, ולאחר מכן לעברו שורה שורה ולהעתיק ערך ערך ולהכניס אותו לטבלה- לאחר חקירה של קוד ה</w:t>
      </w:r>
      <w:r>
        <w:rPr>
          <w:color w:val="000000"/>
        </w:rPr>
        <w:t>Html</w:t>
      </w:r>
      <w:r>
        <w:rPr>
          <w:color w:val="000000"/>
          <w:rtl/>
        </w:rPr>
        <w:t xml:space="preserve">, התגלה שהטבלה שמורה באופן פשוט ביותר כך שמספר פקודות פשוטות (2-3) מספיקות למשוך את טבלה ב1-2 שניות בודדות. בצורה הנאיבית והאיטית יכולה להגיע לאזור ה200-300 שורות קוד כדי להביא את אותה טבלה. </w:t>
      </w:r>
    </w:p>
    <w:p w14:paraId="590D91FB" w14:textId="77777777" w:rsidR="00DE6F7D" w:rsidRDefault="00844AE2">
      <w:pPr>
        <w:numPr>
          <w:ilvl w:val="0"/>
          <w:numId w:val="13"/>
        </w:numPr>
        <w:pBdr>
          <w:top w:val="nil"/>
          <w:left w:val="nil"/>
          <w:bottom w:val="nil"/>
          <w:right w:val="nil"/>
          <w:between w:val="nil"/>
        </w:pBdr>
        <w:spacing w:after="0" w:line="360" w:lineRule="auto"/>
        <w:rPr>
          <w:color w:val="000000"/>
        </w:rPr>
      </w:pPr>
      <w:r>
        <w:rPr>
          <w:color w:val="000000"/>
          <w:rtl/>
        </w:rPr>
        <w:t>עיבוד מידע:</w:t>
      </w:r>
      <w:r>
        <w:rPr>
          <w:color w:val="000000"/>
          <w:rtl/>
        </w:rPr>
        <w:br/>
        <w:t>ניתן לממש מס' חלופות:</w:t>
      </w:r>
      <w:r>
        <w:rPr>
          <w:color w:val="000000"/>
          <w:rtl/>
        </w:rPr>
        <w:br/>
        <w:t xml:space="preserve">1. בחירה באחת מהספריות השונות שבחנו, למשל </w:t>
      </w:r>
      <w:r>
        <w:rPr>
          <w:color w:val="000000"/>
        </w:rPr>
        <w:t>SPACY</w:t>
      </w:r>
      <w:r>
        <w:rPr>
          <w:color w:val="000000"/>
          <w:rtl/>
        </w:rPr>
        <w:t xml:space="preserve"> אשר נותנת יכולות דומות.</w:t>
      </w:r>
      <w:r>
        <w:rPr>
          <w:color w:val="000000"/>
          <w:rtl/>
        </w:rPr>
        <w:br/>
        <w:t xml:space="preserve">2. שימוש במנוע </w:t>
      </w:r>
      <w:r>
        <w:rPr>
          <w:color w:val="000000"/>
        </w:rPr>
        <w:t>NLP</w:t>
      </w:r>
      <w:r>
        <w:rPr>
          <w:color w:val="000000"/>
          <w:rtl/>
        </w:rPr>
        <w:t xml:space="preserve"> כמו </w:t>
      </w:r>
      <w:r>
        <w:rPr>
          <w:color w:val="000000"/>
        </w:rPr>
        <w:t>BERT</w:t>
      </w:r>
      <w:r>
        <w:rPr>
          <w:color w:val="000000"/>
          <w:rtl/>
        </w:rPr>
        <w:t xml:space="preserve"> או </w:t>
      </w:r>
      <w:r>
        <w:rPr>
          <w:color w:val="000000"/>
        </w:rPr>
        <w:t>BIG BIRD</w:t>
      </w:r>
      <w:r>
        <w:rPr>
          <w:color w:val="000000"/>
          <w:rtl/>
        </w:rPr>
        <w:t>, אשר נותנים סט יכולות ולמידה רחב ועשיר יותר של הבנת טקסט, חילוץ קשרים ועצמים. שימוש</w:t>
      </w:r>
    </w:p>
    <w:p w14:paraId="78A627EA" w14:textId="77777777" w:rsidR="00DE6F7D" w:rsidRDefault="00844AE2">
      <w:pPr>
        <w:numPr>
          <w:ilvl w:val="0"/>
          <w:numId w:val="13"/>
        </w:numPr>
        <w:pBdr>
          <w:top w:val="nil"/>
          <w:left w:val="nil"/>
          <w:bottom w:val="nil"/>
          <w:right w:val="nil"/>
          <w:between w:val="nil"/>
        </w:pBdr>
        <w:spacing w:line="360" w:lineRule="auto"/>
        <w:rPr>
          <w:color w:val="000000"/>
        </w:rPr>
      </w:pPr>
      <w:r>
        <w:rPr>
          <w:color w:val="000000"/>
          <w:rtl/>
        </w:rPr>
        <w:t>מבחינת מודל:</w:t>
      </w:r>
    </w:p>
    <w:p w14:paraId="19564521" w14:textId="77777777" w:rsidR="00DE6F7D" w:rsidRDefault="00844AE2">
      <w:pPr>
        <w:spacing w:line="360" w:lineRule="auto"/>
        <w:ind w:left="720"/>
      </w:pPr>
      <w:r>
        <w:rPr>
          <w:rtl/>
        </w:rPr>
        <w:lastRenderedPageBreak/>
        <w:t xml:space="preserve">א. ניתן לבחון את מערכת הלמידה באמצעות </w:t>
      </w:r>
      <w:r>
        <w:t>SVM – SUPPORT VECTOR MODEL</w:t>
      </w:r>
      <w:r>
        <w:rPr>
          <w:rtl/>
        </w:rPr>
        <w:t>, הכניסה תהיה נתונים סטטיים והערכת חדשות מתפרצות, כאשר ננסה להעריך האם המניה תעלה או תרד ביום למחרת, אך הערכה זו גסה יותר וטומנת בחובה מספר תת אפשרויות, כאשר אפשרויות אלו נבדקו בסקירת הספרות והציגו תוצאות לא טובות - מתחת ל-60% הצלחה, זו שיטה שהייתה מקובלת בעבר.</w:t>
      </w:r>
    </w:p>
    <w:p w14:paraId="1DA6C60D" w14:textId="77777777" w:rsidR="00DE6F7D" w:rsidRDefault="00844AE2">
      <w:pPr>
        <w:spacing w:line="360" w:lineRule="auto"/>
        <w:ind w:left="720"/>
      </w:pPr>
      <w:r>
        <w:rPr>
          <w:rtl/>
        </w:rPr>
        <w:t xml:space="preserve">ב. ניתן לשנות את ה - </w:t>
      </w:r>
      <w:r>
        <w:t>optimizer</w:t>
      </w:r>
      <w:r>
        <w:rPr>
          <w:rtl/>
        </w:rPr>
        <w:t>, שיטת חישוב המשקולות, כעת אנו משתמשים באפשרות מתוך הספרייה שנקראת אדם המעריכה ירידה באופן של גרדיאנט ומומנט ועל שניהם יש פרמטר להבעת עוצמה של כל רכיב.</w:t>
      </w:r>
      <w:r>
        <w:rPr>
          <w:rtl/>
        </w:rPr>
        <w:br/>
        <w:t>ניתן להשתמש רק בירידה לפי גרדיאנט או במומנט.</w:t>
      </w:r>
      <w:r>
        <w:rPr>
          <w:rtl/>
        </w:rPr>
        <w:br/>
        <w:t>העדפנו את "אדם" כי להערכתנו הוא מתייחס במידה פרופורציונאלית ללמידה מתוך המידע, ומצליח להתמודד עם דוגמאות שהן חריגות, ומצד שני מתכנס מספיק מהר כדי שנוכל לקבל תוצאה בזמן סביר.</w:t>
      </w:r>
    </w:p>
    <w:p w14:paraId="2208AA01" w14:textId="77777777" w:rsidR="00DE6F7D" w:rsidRDefault="00844AE2">
      <w:pPr>
        <w:spacing w:line="360" w:lineRule="auto"/>
        <w:ind w:left="720"/>
      </w:pPr>
      <w:r>
        <w:rPr>
          <w:rtl/>
        </w:rPr>
        <w:t>ניתן לנסות ולהשתמש בשילוב של מודלים מסורתיים ועדכניים, למיצוי מאפיינים.</w:t>
      </w:r>
    </w:p>
    <w:p w14:paraId="416EB491" w14:textId="77777777" w:rsidR="00DE6F7D" w:rsidRDefault="00844AE2">
      <w:pPr>
        <w:spacing w:line="360" w:lineRule="auto"/>
        <w:ind w:left="720"/>
      </w:pPr>
      <w:r>
        <w:rPr>
          <w:rtl/>
        </w:rPr>
        <w:t>המודל שנבחר ללמידת המערכת, מתבצע באמצעות מערכת לזמן קצר וארוך, ניתן לבחור חלונות זמן ארוכים שונים וכך לנסות למצוא התאמה מיטבית.</w:t>
      </w:r>
    </w:p>
    <w:p w14:paraId="4F11EE19" w14:textId="77777777" w:rsidR="00DE6F7D" w:rsidRDefault="00844AE2">
      <w:pPr>
        <w:spacing w:line="360" w:lineRule="auto"/>
        <w:ind w:left="720"/>
      </w:pPr>
      <w:r>
        <w:rPr>
          <w:rtl/>
        </w:rPr>
        <w:t>כעת נבחר חלון של חודשיים - 60 ימים עם מחיר סגירה יומי.</w:t>
      </w:r>
    </w:p>
    <w:p w14:paraId="7DE82399" w14:textId="77777777" w:rsidR="00DE6F7D" w:rsidRDefault="00844AE2">
      <w:pPr>
        <w:spacing w:line="360" w:lineRule="auto"/>
        <w:ind w:left="720"/>
      </w:pPr>
      <w:r>
        <w:rPr>
          <w:rtl/>
        </w:rPr>
        <w:t xml:space="preserve">מבחינת שכבת הנוירונים נבחרו שתי שכבות האחת בגודל 50 נוירונים והשנייה 1, ניתן לנסות גודל שונה במקום ה-50 ו/או להוסיף שכבות. בכפוף לכוח המחשוב ובמטרה לקבל יחס רווח לסיכון גבוה יותר. </w:t>
      </w:r>
    </w:p>
    <w:tbl>
      <w:tblPr>
        <w:tblStyle w:val="ad"/>
        <w:tblW w:w="82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2"/>
        <w:gridCol w:w="1382"/>
        <w:gridCol w:w="1382"/>
        <w:gridCol w:w="1382"/>
        <w:gridCol w:w="1382"/>
        <w:gridCol w:w="1382"/>
      </w:tblGrid>
      <w:tr w:rsidR="00DE6F7D" w14:paraId="0DB9A7CE"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4DAAA1B6" w14:textId="77777777" w:rsidR="00DE6F7D" w:rsidRDefault="00844AE2">
            <w:pPr>
              <w:jc w:val="center"/>
            </w:pPr>
            <w:r>
              <w:rPr>
                <w:b/>
                <w:sz w:val="22"/>
                <w:szCs w:val="22"/>
                <w:rtl/>
              </w:rPr>
              <w:t>שם הספרייה</w:t>
            </w:r>
          </w:p>
        </w:tc>
        <w:tc>
          <w:tcPr>
            <w:tcW w:w="1382" w:type="dxa"/>
            <w:tcBorders>
              <w:top w:val="single" w:sz="8" w:space="0" w:color="000000"/>
              <w:left w:val="single" w:sz="8" w:space="0" w:color="000000"/>
              <w:bottom w:val="single" w:sz="8" w:space="0" w:color="000000"/>
              <w:right w:val="single" w:sz="8" w:space="0" w:color="000000"/>
            </w:tcBorders>
            <w:vAlign w:val="center"/>
          </w:tcPr>
          <w:p w14:paraId="260AAA25" w14:textId="77777777" w:rsidR="00DE6F7D" w:rsidRDefault="00844AE2">
            <w:pPr>
              <w:jc w:val="center"/>
            </w:pPr>
            <w:r>
              <w:rPr>
                <w:b/>
                <w:sz w:val="22"/>
                <w:szCs w:val="22"/>
                <w:rtl/>
              </w:rPr>
              <w:t>תחום התמחות</w:t>
            </w:r>
          </w:p>
        </w:tc>
        <w:tc>
          <w:tcPr>
            <w:tcW w:w="1382" w:type="dxa"/>
            <w:tcBorders>
              <w:top w:val="single" w:sz="8" w:space="0" w:color="000000"/>
              <w:left w:val="single" w:sz="8" w:space="0" w:color="000000"/>
              <w:bottom w:val="single" w:sz="8" w:space="0" w:color="000000"/>
              <w:right w:val="single" w:sz="8" w:space="0" w:color="000000"/>
            </w:tcBorders>
            <w:vAlign w:val="center"/>
          </w:tcPr>
          <w:p w14:paraId="022E1DEB" w14:textId="77777777" w:rsidR="00DE6F7D" w:rsidRDefault="00844AE2">
            <w:pPr>
              <w:jc w:val="center"/>
            </w:pPr>
            <w:r>
              <w:rPr>
                <w:b/>
                <w:sz w:val="22"/>
                <w:szCs w:val="22"/>
                <w:rtl/>
              </w:rPr>
              <w:t>פופולריות</w:t>
            </w:r>
          </w:p>
        </w:tc>
        <w:tc>
          <w:tcPr>
            <w:tcW w:w="1382" w:type="dxa"/>
            <w:tcBorders>
              <w:top w:val="single" w:sz="8" w:space="0" w:color="000000"/>
              <w:left w:val="single" w:sz="8" w:space="0" w:color="000000"/>
              <w:bottom w:val="single" w:sz="8" w:space="0" w:color="000000"/>
              <w:right w:val="single" w:sz="8" w:space="0" w:color="000000"/>
            </w:tcBorders>
            <w:vAlign w:val="center"/>
          </w:tcPr>
          <w:p w14:paraId="3E3E76FF" w14:textId="77777777" w:rsidR="00DE6F7D" w:rsidRDefault="00844AE2">
            <w:pPr>
              <w:jc w:val="center"/>
            </w:pPr>
            <w:r>
              <w:rPr>
                <w:b/>
                <w:sz w:val="22"/>
                <w:szCs w:val="22"/>
                <w:rtl/>
              </w:rPr>
              <w:t>שימוש עיקרי</w:t>
            </w:r>
          </w:p>
        </w:tc>
        <w:tc>
          <w:tcPr>
            <w:tcW w:w="1382" w:type="dxa"/>
            <w:tcBorders>
              <w:top w:val="single" w:sz="8" w:space="0" w:color="000000"/>
              <w:left w:val="single" w:sz="8" w:space="0" w:color="000000"/>
              <w:bottom w:val="single" w:sz="8" w:space="0" w:color="000000"/>
              <w:right w:val="single" w:sz="8" w:space="0" w:color="000000"/>
            </w:tcBorders>
            <w:vAlign w:val="center"/>
          </w:tcPr>
          <w:p w14:paraId="7D67D812" w14:textId="77777777" w:rsidR="00DE6F7D" w:rsidRDefault="00844AE2">
            <w:pPr>
              <w:jc w:val="center"/>
            </w:pPr>
            <w:r>
              <w:rPr>
                <w:b/>
                <w:sz w:val="22"/>
                <w:szCs w:val="22"/>
                <w:rtl/>
              </w:rPr>
              <w:t>עדכני</w:t>
            </w:r>
          </w:p>
        </w:tc>
        <w:tc>
          <w:tcPr>
            <w:tcW w:w="1382" w:type="dxa"/>
            <w:tcBorders>
              <w:top w:val="single" w:sz="8" w:space="0" w:color="000000"/>
              <w:left w:val="single" w:sz="8" w:space="0" w:color="000000"/>
              <w:bottom w:val="single" w:sz="8" w:space="0" w:color="000000"/>
              <w:right w:val="single" w:sz="8" w:space="0" w:color="000000"/>
            </w:tcBorders>
            <w:vAlign w:val="center"/>
          </w:tcPr>
          <w:p w14:paraId="13D92DAB" w14:textId="77777777" w:rsidR="00DE6F7D" w:rsidRDefault="00844AE2">
            <w:pPr>
              <w:jc w:val="center"/>
            </w:pPr>
            <w:r>
              <w:rPr>
                <w:b/>
                <w:sz w:val="22"/>
                <w:szCs w:val="22"/>
                <w:rtl/>
              </w:rPr>
              <w:t>דירוג התאמה</w:t>
            </w:r>
          </w:p>
        </w:tc>
      </w:tr>
      <w:tr w:rsidR="00DE6F7D" w14:paraId="500351F4"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26674388" w14:textId="77777777" w:rsidR="00DE6F7D" w:rsidRDefault="00844AE2">
            <w:pPr>
              <w:jc w:val="center"/>
            </w:pPr>
            <w:r>
              <w:rPr>
                <w:rFonts w:ascii="Calibri" w:eastAsia="Calibri" w:hAnsi="Calibri" w:cs="Calibri"/>
                <w:sz w:val="22"/>
                <w:szCs w:val="22"/>
              </w:rPr>
              <w:t>TensorFlow</w:t>
            </w:r>
          </w:p>
        </w:tc>
        <w:tc>
          <w:tcPr>
            <w:tcW w:w="1382" w:type="dxa"/>
            <w:tcBorders>
              <w:top w:val="single" w:sz="8" w:space="0" w:color="000000"/>
              <w:left w:val="single" w:sz="8" w:space="0" w:color="000000"/>
              <w:bottom w:val="single" w:sz="8" w:space="0" w:color="000000"/>
              <w:right w:val="single" w:sz="8" w:space="0" w:color="000000"/>
            </w:tcBorders>
            <w:vAlign w:val="center"/>
          </w:tcPr>
          <w:p w14:paraId="62968D00" w14:textId="77777777" w:rsidR="00DE6F7D" w:rsidRDefault="00844AE2">
            <w:pPr>
              <w:jc w:val="center"/>
            </w:pPr>
            <w:r>
              <w:rPr>
                <w:sz w:val="22"/>
                <w:szCs w:val="22"/>
                <w:rtl/>
              </w:rPr>
              <w:t>רשתות נוירונים</w:t>
            </w:r>
          </w:p>
        </w:tc>
        <w:tc>
          <w:tcPr>
            <w:tcW w:w="1382" w:type="dxa"/>
            <w:tcBorders>
              <w:top w:val="single" w:sz="8" w:space="0" w:color="000000"/>
              <w:left w:val="single" w:sz="8" w:space="0" w:color="000000"/>
              <w:bottom w:val="single" w:sz="8" w:space="0" w:color="000000"/>
              <w:right w:val="single" w:sz="8" w:space="0" w:color="000000"/>
            </w:tcBorders>
            <w:vAlign w:val="center"/>
          </w:tcPr>
          <w:p w14:paraId="44AC159D" w14:textId="77777777" w:rsidR="00DE6F7D" w:rsidRDefault="00844AE2">
            <w:pPr>
              <w:jc w:val="center"/>
            </w:pPr>
            <w:r>
              <w:rPr>
                <w:sz w:val="22"/>
                <w:szCs w:val="22"/>
              </w:rPr>
              <w:t>5</w:t>
            </w:r>
          </w:p>
        </w:tc>
        <w:tc>
          <w:tcPr>
            <w:tcW w:w="1382" w:type="dxa"/>
            <w:tcBorders>
              <w:top w:val="single" w:sz="8" w:space="0" w:color="000000"/>
              <w:left w:val="single" w:sz="8" w:space="0" w:color="000000"/>
              <w:bottom w:val="single" w:sz="8" w:space="0" w:color="000000"/>
              <w:right w:val="single" w:sz="8" w:space="0" w:color="000000"/>
            </w:tcBorders>
            <w:vAlign w:val="center"/>
          </w:tcPr>
          <w:p w14:paraId="18C5EEFF" w14:textId="77777777" w:rsidR="00DE6F7D" w:rsidRDefault="00844AE2">
            <w:pPr>
              <w:jc w:val="center"/>
            </w:pPr>
            <w:r>
              <w:rPr>
                <w:sz w:val="22"/>
                <w:szCs w:val="22"/>
                <w:rtl/>
              </w:rPr>
              <w:t>גרפים</w:t>
            </w:r>
          </w:p>
        </w:tc>
        <w:tc>
          <w:tcPr>
            <w:tcW w:w="1382" w:type="dxa"/>
            <w:tcBorders>
              <w:top w:val="single" w:sz="8" w:space="0" w:color="000000"/>
              <w:left w:val="single" w:sz="8" w:space="0" w:color="000000"/>
              <w:bottom w:val="single" w:sz="8" w:space="0" w:color="000000"/>
              <w:right w:val="single" w:sz="8" w:space="0" w:color="000000"/>
            </w:tcBorders>
            <w:vAlign w:val="center"/>
          </w:tcPr>
          <w:p w14:paraId="7C6E60A2" w14:textId="77777777" w:rsidR="00DE6F7D" w:rsidRDefault="00844AE2">
            <w:pPr>
              <w:jc w:val="center"/>
            </w:pPr>
            <w:r>
              <w:rPr>
                <w:sz w:val="22"/>
                <w:szCs w:val="22"/>
              </w:rPr>
              <w:t>5</w:t>
            </w:r>
          </w:p>
        </w:tc>
        <w:tc>
          <w:tcPr>
            <w:tcW w:w="1382" w:type="dxa"/>
            <w:tcBorders>
              <w:top w:val="single" w:sz="8" w:space="0" w:color="000000"/>
              <w:left w:val="single" w:sz="8" w:space="0" w:color="000000"/>
              <w:bottom w:val="single" w:sz="8" w:space="0" w:color="000000"/>
              <w:right w:val="single" w:sz="8" w:space="0" w:color="000000"/>
            </w:tcBorders>
            <w:vAlign w:val="center"/>
          </w:tcPr>
          <w:p w14:paraId="317E294E" w14:textId="77777777" w:rsidR="00DE6F7D" w:rsidRDefault="00844AE2">
            <w:pPr>
              <w:jc w:val="center"/>
            </w:pPr>
            <w:r>
              <w:rPr>
                <w:sz w:val="22"/>
                <w:szCs w:val="22"/>
              </w:rPr>
              <w:t>4</w:t>
            </w:r>
          </w:p>
        </w:tc>
      </w:tr>
      <w:tr w:rsidR="00DE6F7D" w14:paraId="6B25BF16" w14:textId="77777777">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2A6BD575" w14:textId="77777777" w:rsidR="00DE6F7D" w:rsidRDefault="00844AE2">
            <w:pPr>
              <w:jc w:val="center"/>
            </w:pPr>
            <w:r>
              <w:rPr>
                <w:rFonts w:ascii="Calibri" w:eastAsia="Calibri" w:hAnsi="Calibri" w:cs="Calibri"/>
                <w:b/>
                <w:color w:val="000000"/>
                <w:sz w:val="22"/>
                <w:szCs w:val="22"/>
              </w:rPr>
              <w:t>Scikit-learn</w:t>
            </w:r>
          </w:p>
        </w:tc>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05E8BEDA" w14:textId="77777777" w:rsidR="00DE6F7D" w:rsidRDefault="00844AE2">
            <w:pPr>
              <w:jc w:val="center"/>
            </w:pPr>
            <w:r>
              <w:rPr>
                <w:b/>
                <w:color w:val="000000"/>
                <w:sz w:val="22"/>
                <w:szCs w:val="22"/>
                <w:rtl/>
              </w:rPr>
              <w:t>למידת מכונה, למידה עמוקה</w:t>
            </w:r>
          </w:p>
        </w:tc>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4CEE6066" w14:textId="77777777" w:rsidR="00DE6F7D" w:rsidRDefault="00844AE2">
            <w:pPr>
              <w:jc w:val="center"/>
            </w:pPr>
            <w:r>
              <w:rPr>
                <w:b/>
                <w:color w:val="000000"/>
                <w:sz w:val="22"/>
                <w:szCs w:val="22"/>
              </w:rPr>
              <w:t>4</w:t>
            </w:r>
          </w:p>
        </w:tc>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6FF51386" w14:textId="77777777" w:rsidR="00DE6F7D" w:rsidRDefault="00844AE2">
            <w:pPr>
              <w:jc w:val="center"/>
            </w:pPr>
            <w:r>
              <w:rPr>
                <w:b/>
                <w:color w:val="000000"/>
                <w:sz w:val="22"/>
                <w:szCs w:val="22"/>
                <w:rtl/>
              </w:rPr>
              <w:t>נתונים</w:t>
            </w:r>
          </w:p>
        </w:tc>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27FB0028" w14:textId="77777777" w:rsidR="00DE6F7D" w:rsidRDefault="00844AE2">
            <w:pPr>
              <w:jc w:val="center"/>
            </w:pPr>
            <w:r>
              <w:rPr>
                <w:b/>
                <w:color w:val="000000"/>
                <w:sz w:val="22"/>
                <w:szCs w:val="22"/>
              </w:rPr>
              <w:t>4</w:t>
            </w:r>
          </w:p>
        </w:tc>
        <w:tc>
          <w:tcPr>
            <w:tcW w:w="1382" w:type="dxa"/>
            <w:tcBorders>
              <w:top w:val="single" w:sz="8" w:space="0" w:color="000000"/>
              <w:left w:val="single" w:sz="8" w:space="0" w:color="000000"/>
              <w:bottom w:val="single" w:sz="8" w:space="0" w:color="000000"/>
              <w:right w:val="single" w:sz="8" w:space="0" w:color="000000"/>
            </w:tcBorders>
            <w:shd w:val="clear" w:color="auto" w:fill="A8D08D"/>
            <w:vAlign w:val="center"/>
          </w:tcPr>
          <w:p w14:paraId="6341B766" w14:textId="77777777" w:rsidR="00DE6F7D" w:rsidRDefault="00844AE2">
            <w:pPr>
              <w:jc w:val="center"/>
            </w:pPr>
            <w:r>
              <w:rPr>
                <w:b/>
                <w:color w:val="000000"/>
                <w:sz w:val="22"/>
                <w:szCs w:val="22"/>
              </w:rPr>
              <w:t>5</w:t>
            </w:r>
          </w:p>
        </w:tc>
      </w:tr>
      <w:tr w:rsidR="00DE6F7D" w14:paraId="0BC64C1C"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22209293" w14:textId="77777777" w:rsidR="00DE6F7D" w:rsidRDefault="00844AE2">
            <w:pPr>
              <w:jc w:val="center"/>
            </w:pPr>
            <w:r>
              <w:rPr>
                <w:rFonts w:ascii="Calibri" w:eastAsia="Calibri" w:hAnsi="Calibri" w:cs="Calibri"/>
                <w:sz w:val="22"/>
                <w:szCs w:val="22"/>
              </w:rPr>
              <w:t>PyTorch</w:t>
            </w:r>
          </w:p>
        </w:tc>
        <w:tc>
          <w:tcPr>
            <w:tcW w:w="1382" w:type="dxa"/>
            <w:tcBorders>
              <w:top w:val="single" w:sz="8" w:space="0" w:color="000000"/>
              <w:left w:val="single" w:sz="8" w:space="0" w:color="000000"/>
              <w:bottom w:val="single" w:sz="8" w:space="0" w:color="000000"/>
              <w:right w:val="single" w:sz="8" w:space="0" w:color="000000"/>
            </w:tcBorders>
            <w:vAlign w:val="center"/>
          </w:tcPr>
          <w:p w14:paraId="56A3D450" w14:textId="77777777" w:rsidR="00DE6F7D" w:rsidRDefault="00844AE2">
            <w:pPr>
              <w:jc w:val="center"/>
            </w:pPr>
            <w:r>
              <w:rPr>
                <w:sz w:val="22"/>
                <w:szCs w:val="22"/>
                <w:rtl/>
              </w:rPr>
              <w:t>למידת מכונה ורשתות נוירונים</w:t>
            </w:r>
          </w:p>
        </w:tc>
        <w:tc>
          <w:tcPr>
            <w:tcW w:w="1382" w:type="dxa"/>
            <w:tcBorders>
              <w:top w:val="single" w:sz="8" w:space="0" w:color="000000"/>
              <w:left w:val="single" w:sz="8" w:space="0" w:color="000000"/>
              <w:bottom w:val="single" w:sz="8" w:space="0" w:color="000000"/>
              <w:right w:val="single" w:sz="8" w:space="0" w:color="000000"/>
            </w:tcBorders>
            <w:vAlign w:val="center"/>
          </w:tcPr>
          <w:p w14:paraId="6614E2C4" w14:textId="77777777" w:rsidR="00DE6F7D" w:rsidRDefault="00844AE2">
            <w:pPr>
              <w:jc w:val="center"/>
            </w:pPr>
            <w:r>
              <w:rPr>
                <w:sz w:val="22"/>
                <w:szCs w:val="22"/>
              </w:rPr>
              <w:t>3</w:t>
            </w:r>
          </w:p>
        </w:tc>
        <w:tc>
          <w:tcPr>
            <w:tcW w:w="1382" w:type="dxa"/>
            <w:tcBorders>
              <w:top w:val="single" w:sz="8" w:space="0" w:color="000000"/>
              <w:left w:val="single" w:sz="8" w:space="0" w:color="000000"/>
              <w:bottom w:val="single" w:sz="8" w:space="0" w:color="000000"/>
              <w:right w:val="single" w:sz="8" w:space="0" w:color="000000"/>
            </w:tcBorders>
            <w:vAlign w:val="center"/>
          </w:tcPr>
          <w:p w14:paraId="4A4C7403" w14:textId="77777777" w:rsidR="00DE6F7D" w:rsidRDefault="00844AE2">
            <w:pPr>
              <w:jc w:val="center"/>
            </w:pPr>
            <w:r>
              <w:rPr>
                <w:sz w:val="22"/>
                <w:szCs w:val="22"/>
                <w:rtl/>
              </w:rPr>
              <w:t>גרפים</w:t>
            </w:r>
          </w:p>
        </w:tc>
        <w:tc>
          <w:tcPr>
            <w:tcW w:w="1382" w:type="dxa"/>
            <w:tcBorders>
              <w:top w:val="single" w:sz="8" w:space="0" w:color="000000"/>
              <w:left w:val="single" w:sz="8" w:space="0" w:color="000000"/>
              <w:bottom w:val="single" w:sz="8" w:space="0" w:color="000000"/>
              <w:right w:val="single" w:sz="8" w:space="0" w:color="000000"/>
            </w:tcBorders>
            <w:vAlign w:val="center"/>
          </w:tcPr>
          <w:p w14:paraId="720B65C3" w14:textId="77777777" w:rsidR="00DE6F7D" w:rsidRDefault="00844AE2">
            <w:pPr>
              <w:jc w:val="center"/>
            </w:pPr>
            <w:r>
              <w:rPr>
                <w:sz w:val="22"/>
                <w:szCs w:val="22"/>
              </w:rPr>
              <w:t>5</w:t>
            </w:r>
          </w:p>
        </w:tc>
        <w:tc>
          <w:tcPr>
            <w:tcW w:w="1382" w:type="dxa"/>
            <w:tcBorders>
              <w:top w:val="single" w:sz="8" w:space="0" w:color="000000"/>
              <w:left w:val="single" w:sz="8" w:space="0" w:color="000000"/>
              <w:bottom w:val="single" w:sz="8" w:space="0" w:color="000000"/>
              <w:right w:val="single" w:sz="8" w:space="0" w:color="000000"/>
            </w:tcBorders>
            <w:vAlign w:val="center"/>
          </w:tcPr>
          <w:p w14:paraId="3A4BDF67" w14:textId="77777777" w:rsidR="00DE6F7D" w:rsidRDefault="00844AE2">
            <w:pPr>
              <w:jc w:val="center"/>
            </w:pPr>
            <w:r>
              <w:rPr>
                <w:sz w:val="22"/>
                <w:szCs w:val="22"/>
              </w:rPr>
              <w:t>2</w:t>
            </w:r>
          </w:p>
        </w:tc>
      </w:tr>
      <w:tr w:rsidR="00DE6F7D" w14:paraId="1F9D72FA"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516291E8" w14:textId="77777777" w:rsidR="00DE6F7D" w:rsidRDefault="00844AE2">
            <w:pPr>
              <w:jc w:val="center"/>
            </w:pPr>
            <w:r>
              <w:rPr>
                <w:rFonts w:ascii="Calibri" w:eastAsia="Calibri" w:hAnsi="Calibri" w:cs="Calibri"/>
                <w:sz w:val="22"/>
                <w:szCs w:val="22"/>
              </w:rPr>
              <w:t>Keras</w:t>
            </w:r>
          </w:p>
        </w:tc>
        <w:tc>
          <w:tcPr>
            <w:tcW w:w="1382" w:type="dxa"/>
            <w:tcBorders>
              <w:top w:val="single" w:sz="8" w:space="0" w:color="000000"/>
              <w:left w:val="single" w:sz="8" w:space="0" w:color="000000"/>
              <w:bottom w:val="single" w:sz="8" w:space="0" w:color="000000"/>
              <w:right w:val="single" w:sz="8" w:space="0" w:color="000000"/>
            </w:tcBorders>
            <w:vAlign w:val="center"/>
          </w:tcPr>
          <w:p w14:paraId="4D8452EA" w14:textId="77777777" w:rsidR="00DE6F7D" w:rsidRDefault="00844AE2">
            <w:pPr>
              <w:jc w:val="center"/>
            </w:pPr>
            <w:r>
              <w:rPr>
                <w:sz w:val="22"/>
                <w:szCs w:val="22"/>
                <w:rtl/>
              </w:rPr>
              <w:t>למידת מכונה</w:t>
            </w:r>
          </w:p>
        </w:tc>
        <w:tc>
          <w:tcPr>
            <w:tcW w:w="1382" w:type="dxa"/>
            <w:tcBorders>
              <w:top w:val="single" w:sz="8" w:space="0" w:color="000000"/>
              <w:left w:val="single" w:sz="8" w:space="0" w:color="000000"/>
              <w:bottom w:val="single" w:sz="8" w:space="0" w:color="000000"/>
              <w:right w:val="single" w:sz="8" w:space="0" w:color="000000"/>
            </w:tcBorders>
            <w:vAlign w:val="center"/>
          </w:tcPr>
          <w:p w14:paraId="686DA87B" w14:textId="77777777" w:rsidR="00DE6F7D" w:rsidRDefault="00844AE2">
            <w:pPr>
              <w:jc w:val="center"/>
            </w:pPr>
            <w:r>
              <w:rPr>
                <w:sz w:val="22"/>
                <w:szCs w:val="22"/>
              </w:rPr>
              <w:t>4</w:t>
            </w:r>
          </w:p>
        </w:tc>
        <w:tc>
          <w:tcPr>
            <w:tcW w:w="1382" w:type="dxa"/>
            <w:tcBorders>
              <w:top w:val="single" w:sz="8" w:space="0" w:color="000000"/>
              <w:left w:val="single" w:sz="8" w:space="0" w:color="000000"/>
              <w:bottom w:val="single" w:sz="8" w:space="0" w:color="000000"/>
              <w:right w:val="single" w:sz="8" w:space="0" w:color="000000"/>
            </w:tcBorders>
            <w:vAlign w:val="center"/>
          </w:tcPr>
          <w:p w14:paraId="51E56FD8" w14:textId="77777777" w:rsidR="00DE6F7D" w:rsidRDefault="00844AE2">
            <w:pPr>
              <w:jc w:val="center"/>
            </w:pPr>
            <w:r>
              <w:rPr>
                <w:sz w:val="22"/>
                <w:szCs w:val="22"/>
                <w:rtl/>
              </w:rPr>
              <w:t>הדגמה</w:t>
            </w:r>
          </w:p>
        </w:tc>
        <w:tc>
          <w:tcPr>
            <w:tcW w:w="1382" w:type="dxa"/>
            <w:tcBorders>
              <w:top w:val="single" w:sz="8" w:space="0" w:color="000000"/>
              <w:left w:val="single" w:sz="8" w:space="0" w:color="000000"/>
              <w:bottom w:val="single" w:sz="8" w:space="0" w:color="000000"/>
              <w:right w:val="single" w:sz="8" w:space="0" w:color="000000"/>
            </w:tcBorders>
            <w:vAlign w:val="center"/>
          </w:tcPr>
          <w:p w14:paraId="6A00804B" w14:textId="77777777" w:rsidR="00DE6F7D" w:rsidRDefault="00844AE2">
            <w:pPr>
              <w:jc w:val="center"/>
            </w:pPr>
            <w:r>
              <w:rPr>
                <w:sz w:val="22"/>
                <w:szCs w:val="22"/>
              </w:rPr>
              <w:t>4</w:t>
            </w:r>
          </w:p>
        </w:tc>
        <w:tc>
          <w:tcPr>
            <w:tcW w:w="1382" w:type="dxa"/>
            <w:tcBorders>
              <w:top w:val="single" w:sz="8" w:space="0" w:color="000000"/>
              <w:left w:val="single" w:sz="8" w:space="0" w:color="000000"/>
              <w:bottom w:val="single" w:sz="8" w:space="0" w:color="000000"/>
              <w:right w:val="single" w:sz="8" w:space="0" w:color="000000"/>
            </w:tcBorders>
            <w:vAlign w:val="center"/>
          </w:tcPr>
          <w:p w14:paraId="30469A62" w14:textId="77777777" w:rsidR="00DE6F7D" w:rsidRDefault="00844AE2">
            <w:pPr>
              <w:jc w:val="center"/>
            </w:pPr>
            <w:r>
              <w:rPr>
                <w:sz w:val="22"/>
                <w:szCs w:val="22"/>
              </w:rPr>
              <w:t>1</w:t>
            </w:r>
          </w:p>
        </w:tc>
      </w:tr>
      <w:tr w:rsidR="00DE6F7D" w14:paraId="3A87D85E"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76509E55" w14:textId="77777777" w:rsidR="00DE6F7D" w:rsidRDefault="00844AE2">
            <w:pPr>
              <w:jc w:val="center"/>
            </w:pPr>
            <w:r>
              <w:rPr>
                <w:rFonts w:ascii="Calibri" w:eastAsia="Calibri" w:hAnsi="Calibri" w:cs="Calibri"/>
                <w:sz w:val="22"/>
                <w:szCs w:val="22"/>
              </w:rPr>
              <w:t>Shogun</w:t>
            </w:r>
          </w:p>
        </w:tc>
        <w:tc>
          <w:tcPr>
            <w:tcW w:w="1382" w:type="dxa"/>
            <w:tcBorders>
              <w:top w:val="single" w:sz="8" w:space="0" w:color="000000"/>
              <w:left w:val="single" w:sz="8" w:space="0" w:color="000000"/>
              <w:bottom w:val="single" w:sz="8" w:space="0" w:color="000000"/>
              <w:right w:val="single" w:sz="8" w:space="0" w:color="000000"/>
            </w:tcBorders>
            <w:vAlign w:val="center"/>
          </w:tcPr>
          <w:p w14:paraId="0DD727F4" w14:textId="77777777" w:rsidR="00DE6F7D" w:rsidRDefault="00844AE2">
            <w:pPr>
              <w:jc w:val="center"/>
            </w:pPr>
            <w:r>
              <w:rPr>
                <w:sz w:val="22"/>
                <w:szCs w:val="22"/>
                <w:rtl/>
              </w:rPr>
              <w:t>למידת מכונה</w:t>
            </w:r>
          </w:p>
        </w:tc>
        <w:tc>
          <w:tcPr>
            <w:tcW w:w="1382" w:type="dxa"/>
            <w:tcBorders>
              <w:top w:val="single" w:sz="8" w:space="0" w:color="000000"/>
              <w:left w:val="single" w:sz="8" w:space="0" w:color="000000"/>
              <w:bottom w:val="single" w:sz="8" w:space="0" w:color="000000"/>
              <w:right w:val="single" w:sz="8" w:space="0" w:color="000000"/>
            </w:tcBorders>
            <w:vAlign w:val="center"/>
          </w:tcPr>
          <w:p w14:paraId="122485E6" w14:textId="77777777" w:rsidR="00DE6F7D" w:rsidRDefault="00844AE2">
            <w:pPr>
              <w:jc w:val="center"/>
            </w:pPr>
            <w:r>
              <w:rPr>
                <w:sz w:val="22"/>
                <w:szCs w:val="22"/>
              </w:rPr>
              <w:t>1</w:t>
            </w:r>
          </w:p>
        </w:tc>
        <w:tc>
          <w:tcPr>
            <w:tcW w:w="1382" w:type="dxa"/>
            <w:tcBorders>
              <w:top w:val="single" w:sz="8" w:space="0" w:color="000000"/>
              <w:left w:val="single" w:sz="8" w:space="0" w:color="000000"/>
              <w:bottom w:val="single" w:sz="8" w:space="0" w:color="000000"/>
              <w:right w:val="single" w:sz="8" w:space="0" w:color="000000"/>
            </w:tcBorders>
            <w:vAlign w:val="center"/>
          </w:tcPr>
          <w:p w14:paraId="1E317C42" w14:textId="77777777" w:rsidR="00DE6F7D" w:rsidRDefault="00844AE2">
            <w:pPr>
              <w:jc w:val="center"/>
            </w:pPr>
            <w:r>
              <w:rPr>
                <w:sz w:val="22"/>
                <w:szCs w:val="22"/>
                <w:rtl/>
              </w:rPr>
              <w:t>אקדמי</w:t>
            </w:r>
          </w:p>
        </w:tc>
        <w:tc>
          <w:tcPr>
            <w:tcW w:w="1382" w:type="dxa"/>
            <w:tcBorders>
              <w:top w:val="single" w:sz="8" w:space="0" w:color="000000"/>
              <w:left w:val="single" w:sz="8" w:space="0" w:color="000000"/>
              <w:bottom w:val="single" w:sz="8" w:space="0" w:color="000000"/>
              <w:right w:val="single" w:sz="8" w:space="0" w:color="000000"/>
            </w:tcBorders>
            <w:vAlign w:val="center"/>
          </w:tcPr>
          <w:p w14:paraId="6B78B030" w14:textId="77777777" w:rsidR="00DE6F7D" w:rsidRDefault="00844AE2">
            <w:pPr>
              <w:jc w:val="center"/>
            </w:pPr>
            <w:r>
              <w:rPr>
                <w:sz w:val="22"/>
                <w:szCs w:val="22"/>
              </w:rPr>
              <w:t>1</w:t>
            </w:r>
          </w:p>
        </w:tc>
        <w:tc>
          <w:tcPr>
            <w:tcW w:w="1382" w:type="dxa"/>
            <w:tcBorders>
              <w:top w:val="single" w:sz="8" w:space="0" w:color="000000"/>
              <w:left w:val="single" w:sz="8" w:space="0" w:color="000000"/>
              <w:bottom w:val="single" w:sz="8" w:space="0" w:color="000000"/>
              <w:right w:val="single" w:sz="8" w:space="0" w:color="000000"/>
            </w:tcBorders>
            <w:vAlign w:val="center"/>
          </w:tcPr>
          <w:p w14:paraId="100C14D5" w14:textId="77777777" w:rsidR="00DE6F7D" w:rsidRDefault="00844AE2">
            <w:pPr>
              <w:jc w:val="center"/>
            </w:pPr>
            <w:r>
              <w:rPr>
                <w:sz w:val="22"/>
                <w:szCs w:val="22"/>
              </w:rPr>
              <w:t>3</w:t>
            </w:r>
          </w:p>
        </w:tc>
      </w:tr>
      <w:tr w:rsidR="00DE6F7D" w14:paraId="0A04CD24" w14:textId="77777777">
        <w:tc>
          <w:tcPr>
            <w:tcW w:w="1382" w:type="dxa"/>
            <w:tcBorders>
              <w:top w:val="single" w:sz="8" w:space="0" w:color="000000"/>
              <w:left w:val="single" w:sz="8" w:space="0" w:color="000000"/>
              <w:bottom w:val="single" w:sz="8" w:space="0" w:color="000000"/>
              <w:right w:val="single" w:sz="8" w:space="0" w:color="000000"/>
            </w:tcBorders>
            <w:vAlign w:val="center"/>
          </w:tcPr>
          <w:p w14:paraId="08844F57" w14:textId="77777777" w:rsidR="00DE6F7D" w:rsidRDefault="00844AE2">
            <w:pPr>
              <w:jc w:val="center"/>
            </w:pPr>
            <w:r>
              <w:rPr>
                <w:rFonts w:ascii="Calibri" w:eastAsia="Calibri" w:hAnsi="Calibri" w:cs="Calibri"/>
                <w:sz w:val="22"/>
                <w:szCs w:val="22"/>
              </w:rPr>
              <w:t>Torch</w:t>
            </w:r>
          </w:p>
        </w:tc>
        <w:tc>
          <w:tcPr>
            <w:tcW w:w="1382" w:type="dxa"/>
            <w:tcBorders>
              <w:top w:val="single" w:sz="8" w:space="0" w:color="000000"/>
              <w:left w:val="single" w:sz="8" w:space="0" w:color="000000"/>
              <w:bottom w:val="single" w:sz="8" w:space="0" w:color="000000"/>
              <w:right w:val="single" w:sz="8" w:space="0" w:color="000000"/>
            </w:tcBorders>
            <w:vAlign w:val="center"/>
          </w:tcPr>
          <w:p w14:paraId="56E47121" w14:textId="77777777" w:rsidR="00DE6F7D" w:rsidRDefault="00844AE2">
            <w:pPr>
              <w:jc w:val="center"/>
            </w:pPr>
            <w:r>
              <w:rPr>
                <w:sz w:val="22"/>
                <w:szCs w:val="22"/>
                <w:rtl/>
              </w:rPr>
              <w:t>למידת מכונה</w:t>
            </w:r>
          </w:p>
        </w:tc>
        <w:tc>
          <w:tcPr>
            <w:tcW w:w="1382" w:type="dxa"/>
            <w:tcBorders>
              <w:top w:val="single" w:sz="8" w:space="0" w:color="000000"/>
              <w:left w:val="single" w:sz="8" w:space="0" w:color="000000"/>
              <w:bottom w:val="single" w:sz="8" w:space="0" w:color="000000"/>
              <w:right w:val="single" w:sz="8" w:space="0" w:color="000000"/>
            </w:tcBorders>
            <w:vAlign w:val="center"/>
          </w:tcPr>
          <w:p w14:paraId="14D4E57E" w14:textId="77777777" w:rsidR="00DE6F7D" w:rsidRDefault="00844AE2">
            <w:pPr>
              <w:jc w:val="center"/>
            </w:pPr>
            <w:r>
              <w:rPr>
                <w:sz w:val="22"/>
                <w:szCs w:val="22"/>
              </w:rPr>
              <w:t>3</w:t>
            </w:r>
          </w:p>
        </w:tc>
        <w:tc>
          <w:tcPr>
            <w:tcW w:w="1382" w:type="dxa"/>
            <w:tcBorders>
              <w:top w:val="single" w:sz="8" w:space="0" w:color="000000"/>
              <w:left w:val="single" w:sz="8" w:space="0" w:color="000000"/>
              <w:bottom w:val="single" w:sz="8" w:space="0" w:color="000000"/>
              <w:right w:val="single" w:sz="8" w:space="0" w:color="000000"/>
            </w:tcBorders>
            <w:vAlign w:val="center"/>
          </w:tcPr>
          <w:p w14:paraId="4674D8D5" w14:textId="77777777" w:rsidR="00DE6F7D" w:rsidRDefault="00844AE2">
            <w:pPr>
              <w:jc w:val="center"/>
            </w:pPr>
            <w:r>
              <w:rPr>
                <w:sz w:val="22"/>
                <w:szCs w:val="22"/>
                <w:rtl/>
              </w:rPr>
              <w:t>חברות ענק</w:t>
            </w:r>
          </w:p>
        </w:tc>
        <w:tc>
          <w:tcPr>
            <w:tcW w:w="1382" w:type="dxa"/>
            <w:tcBorders>
              <w:top w:val="single" w:sz="8" w:space="0" w:color="000000"/>
              <w:left w:val="single" w:sz="8" w:space="0" w:color="000000"/>
              <w:bottom w:val="single" w:sz="8" w:space="0" w:color="000000"/>
              <w:right w:val="single" w:sz="8" w:space="0" w:color="000000"/>
            </w:tcBorders>
            <w:vAlign w:val="center"/>
          </w:tcPr>
          <w:p w14:paraId="0BAF36DA" w14:textId="77777777" w:rsidR="00DE6F7D" w:rsidRDefault="00844AE2">
            <w:pPr>
              <w:jc w:val="center"/>
            </w:pPr>
            <w:r>
              <w:rPr>
                <w:sz w:val="22"/>
                <w:szCs w:val="22"/>
              </w:rPr>
              <w:t>2</w:t>
            </w:r>
          </w:p>
        </w:tc>
        <w:tc>
          <w:tcPr>
            <w:tcW w:w="1382" w:type="dxa"/>
            <w:tcBorders>
              <w:top w:val="single" w:sz="8" w:space="0" w:color="000000"/>
              <w:left w:val="single" w:sz="8" w:space="0" w:color="000000"/>
              <w:bottom w:val="single" w:sz="8" w:space="0" w:color="000000"/>
              <w:right w:val="single" w:sz="8" w:space="0" w:color="000000"/>
            </w:tcBorders>
            <w:vAlign w:val="center"/>
          </w:tcPr>
          <w:p w14:paraId="5BD80A02" w14:textId="77777777" w:rsidR="00DE6F7D" w:rsidRDefault="00844AE2">
            <w:pPr>
              <w:jc w:val="center"/>
            </w:pPr>
            <w:r>
              <w:rPr>
                <w:sz w:val="22"/>
                <w:szCs w:val="22"/>
              </w:rPr>
              <w:t>3</w:t>
            </w:r>
          </w:p>
        </w:tc>
      </w:tr>
    </w:tbl>
    <w:p w14:paraId="753E8C75" w14:textId="77777777" w:rsidR="00DE6F7D" w:rsidRDefault="00DE6F7D">
      <w:pPr>
        <w:spacing w:line="360" w:lineRule="auto"/>
        <w:ind w:left="720"/>
      </w:pPr>
    </w:p>
    <w:p w14:paraId="7B9F4F0C" w14:textId="77777777" w:rsidR="00DE6F7D" w:rsidRDefault="00DE6F7D">
      <w:pPr>
        <w:spacing w:line="360" w:lineRule="auto"/>
        <w:ind w:left="720"/>
      </w:pPr>
    </w:p>
    <w:p w14:paraId="29A88AF4" w14:textId="77777777" w:rsidR="00DE6F7D" w:rsidRDefault="00DE6F7D">
      <w:pPr>
        <w:spacing w:line="360" w:lineRule="auto"/>
      </w:pPr>
    </w:p>
    <w:p w14:paraId="41E77567" w14:textId="77777777" w:rsidR="00DE6F7D" w:rsidRDefault="00844AE2">
      <w:pPr>
        <w:numPr>
          <w:ilvl w:val="0"/>
          <w:numId w:val="19"/>
        </w:numPr>
        <w:pBdr>
          <w:top w:val="nil"/>
          <w:left w:val="nil"/>
          <w:bottom w:val="nil"/>
          <w:right w:val="nil"/>
          <w:between w:val="nil"/>
        </w:pBdr>
        <w:rPr>
          <w:b/>
          <w:color w:val="0000FF"/>
        </w:rPr>
      </w:pPr>
      <w:bookmarkStart w:id="21" w:name="_44sinio" w:colFirst="0" w:colLast="0"/>
      <w:bookmarkEnd w:id="21"/>
      <w:r>
        <w:rPr>
          <w:b/>
          <w:color w:val="0000FF"/>
          <w:sz w:val="28"/>
          <w:szCs w:val="28"/>
          <w:rtl/>
        </w:rPr>
        <w:lastRenderedPageBreak/>
        <w:t>ארכיטקטורה:</w:t>
      </w:r>
    </w:p>
    <w:p w14:paraId="678FC430" w14:textId="77777777" w:rsidR="00DE6F7D" w:rsidRDefault="00844AE2">
      <w:pPr>
        <w:pBdr>
          <w:top w:val="nil"/>
          <w:left w:val="nil"/>
          <w:bottom w:val="nil"/>
          <w:right w:val="nil"/>
          <w:between w:val="nil"/>
        </w:pBdr>
        <w:spacing w:after="0" w:line="360" w:lineRule="auto"/>
        <w:rPr>
          <w:color w:val="000000"/>
        </w:rPr>
      </w:pPr>
      <w:bookmarkStart w:id="22" w:name="_2jxsxqh" w:colFirst="0" w:colLast="0"/>
      <w:bookmarkEnd w:id="22"/>
      <w:r>
        <w:rPr>
          <w:b/>
          <w:color w:val="000000"/>
          <w:rtl/>
        </w:rPr>
        <w:t>תיאור הארכיטקטורה:</w:t>
      </w:r>
      <w:r>
        <w:rPr>
          <w:color w:val="000000"/>
          <w:rtl/>
        </w:rPr>
        <w:br/>
        <w:t>השלב הראשוני הוא משיכת המידע משוק ההון האמריקאי, פעולות בבורסה של בעלי העיניין וניתוח מדיה חברתית.</w:t>
      </w:r>
      <w:r>
        <w:rPr>
          <w:color w:val="000000"/>
          <w:rtl/>
        </w:rPr>
        <w:br/>
        <w:t xml:space="preserve">לאחר משיכת המידע המערכת תבצע עיבוד למידע, ניקוי שלו, עיבוד הטקסטים המרת כלל המאפיינים השונים בקלט לערכים, מודל לניבוי מחיר המניה באמצעות למידת מכונה, דירוג המניות. </w:t>
      </w:r>
      <w:r>
        <w:rPr>
          <w:color w:val="000000"/>
          <w:rtl/>
        </w:rPr>
        <w:br/>
        <w:t>ולאור הגדרות המשתמש המערכת תבחר על איזה מניות לבצע פעולות מסחר כאשר בסוף התהליך נוכל להשוות את התשואה של התיק אל מול פעולות המסחר באלגוריתם ללא ניתוח מדיה חברתית.</w:t>
      </w:r>
    </w:p>
    <w:p w14:paraId="11664221" w14:textId="77777777" w:rsidR="00DE6F7D" w:rsidRDefault="00844AE2">
      <w:pPr>
        <w:spacing w:after="0" w:line="240" w:lineRule="auto"/>
      </w:pPr>
      <w:r>
        <w:rPr>
          <w:noProof/>
          <w:u w:val="single"/>
        </w:rPr>
        <w:drawing>
          <wp:inline distT="0" distB="0" distL="0" distR="0" wp14:anchorId="3FEFC5B4" wp14:editId="6C806700">
            <wp:extent cx="5267324" cy="2962870"/>
            <wp:effectExtent l="0" t="0" r="0" b="0"/>
            <wp:docPr id="4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5"/>
                    <a:srcRect/>
                    <a:stretch>
                      <a:fillRect/>
                    </a:stretch>
                  </pic:blipFill>
                  <pic:spPr>
                    <a:xfrm>
                      <a:off x="0" y="0"/>
                      <a:ext cx="5267324" cy="2962870"/>
                    </a:xfrm>
                    <a:prstGeom prst="rect">
                      <a:avLst/>
                    </a:prstGeom>
                    <a:ln/>
                  </pic:spPr>
                </pic:pic>
              </a:graphicData>
            </a:graphic>
          </wp:inline>
        </w:drawing>
      </w:r>
    </w:p>
    <w:p w14:paraId="1B03938E" w14:textId="77777777" w:rsidR="00DE6F7D" w:rsidRDefault="00844AE2">
      <w:pPr>
        <w:spacing w:after="160"/>
        <w:rPr>
          <w:b/>
          <w:color w:val="000000"/>
        </w:rPr>
      </w:pPr>
      <w:r>
        <w:br w:type="page"/>
      </w:r>
    </w:p>
    <w:p w14:paraId="73405E76" w14:textId="77777777" w:rsidR="00DE6F7D" w:rsidRDefault="00844AE2">
      <w:pPr>
        <w:spacing w:after="0" w:line="240" w:lineRule="auto"/>
        <w:ind w:firstLine="720"/>
        <w:rPr>
          <w:b/>
          <w:color w:val="000000"/>
          <w:u w:val="single"/>
        </w:rPr>
      </w:pPr>
      <w:r>
        <w:rPr>
          <w:b/>
          <w:color w:val="000000"/>
          <w:u w:val="single"/>
        </w:rPr>
        <w:lastRenderedPageBreak/>
        <w:t>Use case</w:t>
      </w:r>
    </w:p>
    <w:p w14:paraId="0774D7B2" w14:textId="77777777" w:rsidR="00DE6F7D" w:rsidRDefault="00844AE2">
      <w:pPr>
        <w:numPr>
          <w:ilvl w:val="0"/>
          <w:numId w:val="14"/>
        </w:numPr>
        <w:pBdr>
          <w:top w:val="nil"/>
          <w:left w:val="nil"/>
          <w:bottom w:val="nil"/>
          <w:right w:val="nil"/>
          <w:between w:val="nil"/>
        </w:pBdr>
        <w:spacing w:after="0" w:line="240" w:lineRule="auto"/>
        <w:rPr>
          <w:color w:val="000000"/>
          <w:u w:val="single"/>
        </w:rPr>
      </w:pPr>
      <w:r>
        <w:rPr>
          <w:color w:val="000000"/>
          <w:u w:val="single"/>
          <w:rtl/>
        </w:rPr>
        <w:t>תרחיש 1</w:t>
      </w:r>
    </w:p>
    <w:p w14:paraId="288380D6" w14:textId="77777777" w:rsidR="00DE6F7D" w:rsidRDefault="00844AE2">
      <w:pPr>
        <w:numPr>
          <w:ilvl w:val="1"/>
          <w:numId w:val="14"/>
        </w:numPr>
        <w:pBdr>
          <w:top w:val="nil"/>
          <w:left w:val="nil"/>
          <w:bottom w:val="nil"/>
          <w:right w:val="nil"/>
          <w:between w:val="nil"/>
        </w:pBdr>
        <w:spacing w:after="0" w:line="240" w:lineRule="auto"/>
        <w:rPr>
          <w:color w:val="000000"/>
          <w:u w:val="single"/>
        </w:rPr>
      </w:pPr>
      <w:r>
        <w:rPr>
          <w:color w:val="000000"/>
          <w:u w:val="single"/>
          <w:rtl/>
        </w:rPr>
        <w:t>שם התרחיש:</w:t>
      </w:r>
      <w:r>
        <w:rPr>
          <w:color w:val="000000"/>
          <w:rtl/>
        </w:rPr>
        <w:t xml:space="preserve"> הרשמה למע'</w:t>
      </w:r>
    </w:p>
    <w:p w14:paraId="57F25BEC" w14:textId="77777777" w:rsidR="00DE6F7D" w:rsidRDefault="00844AE2">
      <w:pPr>
        <w:numPr>
          <w:ilvl w:val="1"/>
          <w:numId w:val="14"/>
        </w:numPr>
        <w:pBdr>
          <w:top w:val="nil"/>
          <w:left w:val="nil"/>
          <w:bottom w:val="nil"/>
          <w:right w:val="nil"/>
          <w:between w:val="nil"/>
        </w:pBdr>
        <w:spacing w:after="0" w:line="240" w:lineRule="auto"/>
        <w:rPr>
          <w:color w:val="000000"/>
          <w:u w:val="single"/>
        </w:rPr>
      </w:pPr>
      <w:r>
        <w:rPr>
          <w:color w:val="000000"/>
          <w:u w:val="single"/>
          <w:rtl/>
        </w:rPr>
        <w:t>שחקנים:</w:t>
      </w:r>
      <w:r>
        <w:rPr>
          <w:color w:val="000000"/>
          <w:rtl/>
        </w:rPr>
        <w:t xml:space="preserve"> לקוח(לקוחות פרטיים המעוניינים להשקיע), מערכת</w:t>
      </w:r>
    </w:p>
    <w:p w14:paraId="07BD3FD5" w14:textId="77777777" w:rsidR="00DE6F7D" w:rsidRDefault="00844AE2">
      <w:pPr>
        <w:numPr>
          <w:ilvl w:val="1"/>
          <w:numId w:val="14"/>
        </w:numPr>
        <w:pBdr>
          <w:top w:val="nil"/>
          <w:left w:val="nil"/>
          <w:bottom w:val="nil"/>
          <w:right w:val="nil"/>
          <w:between w:val="nil"/>
        </w:pBdr>
        <w:spacing w:after="0" w:line="240" w:lineRule="auto"/>
        <w:rPr>
          <w:color w:val="000000"/>
          <w:u w:val="single"/>
        </w:rPr>
      </w:pPr>
      <w:r>
        <w:rPr>
          <w:color w:val="000000"/>
          <w:u w:val="single"/>
          <w:rtl/>
        </w:rPr>
        <w:t>מטרה:</w:t>
      </w:r>
      <w:r>
        <w:rPr>
          <w:color w:val="000000"/>
          <w:rtl/>
        </w:rPr>
        <w:t xml:space="preserve"> לאפשר ללקוח להירשם למערכת</w:t>
      </w:r>
    </w:p>
    <w:p w14:paraId="024692B8" w14:textId="77777777" w:rsidR="00DE6F7D" w:rsidRDefault="00844AE2">
      <w:pPr>
        <w:numPr>
          <w:ilvl w:val="1"/>
          <w:numId w:val="14"/>
        </w:numPr>
        <w:pBdr>
          <w:top w:val="nil"/>
          <w:left w:val="nil"/>
          <w:bottom w:val="nil"/>
          <w:right w:val="nil"/>
          <w:between w:val="nil"/>
        </w:pBdr>
        <w:spacing w:after="0" w:line="240" w:lineRule="auto"/>
        <w:rPr>
          <w:color w:val="000000"/>
          <w:u w:val="single"/>
        </w:rPr>
      </w:pPr>
      <w:r>
        <w:rPr>
          <w:color w:val="000000"/>
          <w:rtl/>
        </w:rPr>
        <w:t>מסלול עיקרי-</w:t>
      </w:r>
    </w:p>
    <w:p w14:paraId="68774321" w14:textId="77777777" w:rsidR="00DE6F7D" w:rsidRDefault="00844AE2">
      <w:pPr>
        <w:numPr>
          <w:ilvl w:val="3"/>
          <w:numId w:val="8"/>
        </w:numPr>
        <w:pBdr>
          <w:top w:val="nil"/>
          <w:left w:val="nil"/>
          <w:bottom w:val="nil"/>
          <w:right w:val="nil"/>
          <w:between w:val="nil"/>
        </w:pBdr>
        <w:spacing w:after="0" w:line="240" w:lineRule="auto"/>
        <w:rPr>
          <w:color w:val="000000"/>
          <w:u w:val="single"/>
        </w:rPr>
      </w:pPr>
      <w:r>
        <w:rPr>
          <w:color w:val="000000"/>
          <w:rtl/>
        </w:rPr>
        <w:t xml:space="preserve"> לקוח נכנס למערכת ומבקש להרשם.</w:t>
      </w:r>
    </w:p>
    <w:p w14:paraId="4257423A" w14:textId="77777777" w:rsidR="00DE6F7D" w:rsidRDefault="00844AE2">
      <w:pPr>
        <w:numPr>
          <w:ilvl w:val="3"/>
          <w:numId w:val="8"/>
        </w:numPr>
        <w:pBdr>
          <w:top w:val="nil"/>
          <w:left w:val="nil"/>
          <w:bottom w:val="nil"/>
          <w:right w:val="nil"/>
          <w:between w:val="nil"/>
        </w:pBdr>
        <w:spacing w:after="0" w:line="240" w:lineRule="auto"/>
        <w:rPr>
          <w:color w:val="000000"/>
          <w:u w:val="single"/>
        </w:rPr>
      </w:pPr>
      <w:r>
        <w:rPr>
          <w:color w:val="000000"/>
          <w:rtl/>
        </w:rPr>
        <w:t>לקוח מזין את פרטיו האישיים.</w:t>
      </w:r>
    </w:p>
    <w:p w14:paraId="28947181" w14:textId="77777777" w:rsidR="00DE6F7D" w:rsidRDefault="00844AE2">
      <w:pPr>
        <w:numPr>
          <w:ilvl w:val="3"/>
          <w:numId w:val="8"/>
        </w:numPr>
        <w:pBdr>
          <w:top w:val="nil"/>
          <w:left w:val="nil"/>
          <w:bottom w:val="nil"/>
          <w:right w:val="nil"/>
          <w:between w:val="nil"/>
        </w:pBdr>
        <w:spacing w:after="0" w:line="240" w:lineRule="auto"/>
        <w:rPr>
          <w:color w:val="000000"/>
          <w:u w:val="single"/>
        </w:rPr>
      </w:pPr>
      <w:r>
        <w:rPr>
          <w:color w:val="000000"/>
          <w:rtl/>
        </w:rPr>
        <w:t xml:space="preserve"> לקוח בוחר הגדרות המותאמות אישית לצרכיו(נתונים אישיים, כמות עסקאות יומית, אחוז סיכון, אחוז כסף).</w:t>
      </w:r>
    </w:p>
    <w:p w14:paraId="61D331CF" w14:textId="77777777" w:rsidR="00DE6F7D" w:rsidRDefault="00844AE2">
      <w:pPr>
        <w:numPr>
          <w:ilvl w:val="3"/>
          <w:numId w:val="8"/>
        </w:numPr>
        <w:pBdr>
          <w:top w:val="nil"/>
          <w:left w:val="nil"/>
          <w:bottom w:val="nil"/>
          <w:right w:val="nil"/>
          <w:between w:val="nil"/>
        </w:pBdr>
        <w:spacing w:after="0" w:line="240" w:lineRule="auto"/>
        <w:rPr>
          <w:color w:val="000000"/>
          <w:u w:val="single"/>
        </w:rPr>
      </w:pPr>
      <w:r>
        <w:rPr>
          <w:color w:val="000000"/>
          <w:rtl/>
        </w:rPr>
        <w:t>המערכת שומרת את פרטי התחברות המשתמש והגדרותיו בבסיס הנתונים.</w:t>
      </w:r>
    </w:p>
    <w:p w14:paraId="7E2ACB21"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 1-</w:t>
      </w:r>
    </w:p>
    <w:p w14:paraId="4ABFB7A2"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משתמש מזין פרטים לא נכונים (תקינות קלט)</w:t>
      </w:r>
    </w:p>
    <w:p w14:paraId="37F4AB6D"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מודיעה למשתמש ומבקשת קלט חוזר</w:t>
      </w:r>
    </w:p>
    <w:p w14:paraId="40614BD1"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 2-</w:t>
      </w:r>
    </w:p>
    <w:p w14:paraId="6FA654E2"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 xml:space="preserve">משתמש לא מגדיר הגדרות אישיות </w:t>
      </w:r>
    </w:p>
    <w:p w14:paraId="5B1358A3"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משתמש בהגדרות שנקבעו מראש.</w:t>
      </w:r>
    </w:p>
    <w:p w14:paraId="103C4CD8" w14:textId="77777777" w:rsidR="00DE6F7D" w:rsidRDefault="00844AE2">
      <w:pPr>
        <w:spacing w:after="0" w:line="240" w:lineRule="auto"/>
        <w:ind w:left="1800"/>
        <w:rPr>
          <w:color w:val="000000"/>
        </w:rPr>
      </w:pPr>
      <w:r>
        <w:rPr>
          <w:color w:val="000000"/>
        </w:rPr>
        <w:t xml:space="preserve"> </w:t>
      </w:r>
    </w:p>
    <w:p w14:paraId="745CB5F5" w14:textId="77777777" w:rsidR="00DE6F7D" w:rsidRDefault="00844AE2">
      <w:pPr>
        <w:numPr>
          <w:ilvl w:val="0"/>
          <w:numId w:val="14"/>
        </w:numPr>
        <w:pBdr>
          <w:top w:val="nil"/>
          <w:left w:val="nil"/>
          <w:bottom w:val="nil"/>
          <w:right w:val="nil"/>
          <w:between w:val="nil"/>
        </w:pBdr>
        <w:spacing w:after="0" w:line="240" w:lineRule="auto"/>
        <w:rPr>
          <w:color w:val="000000"/>
        </w:rPr>
      </w:pPr>
      <w:r>
        <w:rPr>
          <w:color w:val="000000"/>
          <w:u w:val="single"/>
          <w:rtl/>
        </w:rPr>
        <w:t>תרחיש 2:</w:t>
      </w:r>
    </w:p>
    <w:p w14:paraId="23BD80C0"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שינוי פרטי לקוח</w:t>
      </w:r>
    </w:p>
    <w:p w14:paraId="38010C42"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מערכת</w:t>
      </w:r>
    </w:p>
    <w:p w14:paraId="1B4016E5"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מטרה:</w:t>
      </w:r>
      <w:r>
        <w:rPr>
          <w:color w:val="000000"/>
          <w:rtl/>
        </w:rPr>
        <w:t xml:space="preserve"> לאשר לקוח לשנות פרטים והגדרות</w:t>
      </w:r>
    </w:p>
    <w:p w14:paraId="04BB1DA5"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עיקרי:</w:t>
      </w:r>
    </w:p>
    <w:p w14:paraId="196CFD3D"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 xml:space="preserve"> לקוח מבצע התחברות למערכת.</w:t>
      </w:r>
    </w:p>
    <w:p w14:paraId="053BCCC7"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הלקוח דורש לשנות את פרטי האישיים.</w:t>
      </w:r>
    </w:p>
    <w:p w14:paraId="622BA9EF"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הלקוח בוחר הגדרות המותאמות אישית לצרכיו(נתונים אישיים, כמות עסקאות יומית, אחוז סיכון, אחוז כסף).</w:t>
      </w:r>
    </w:p>
    <w:p w14:paraId="40232624"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שומרת את פרטיו האישיים של הלקוח בבסיס הנתונים.</w:t>
      </w:r>
    </w:p>
    <w:p w14:paraId="1F7B17A2"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 1:</w:t>
      </w:r>
    </w:p>
    <w:p w14:paraId="5046728C"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הלקוח משנה פרטים אישיים בקלט לא תקין</w:t>
      </w:r>
    </w:p>
    <w:p w14:paraId="39A556C0"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מדווחת על קלט לא תקין ומבקשת להכניס את הנתונים בשנית</w:t>
      </w:r>
    </w:p>
    <w:p w14:paraId="16FDE130"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 2:</w:t>
      </w:r>
    </w:p>
    <w:p w14:paraId="24B4B552"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הלקוח משנה הגדרות מסחר לא חוקיות</w:t>
      </w:r>
    </w:p>
    <w:p w14:paraId="439CDE2F"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מדווחת על קלט לא תקין ומבקשת להכניס את הנתונים בשנית</w:t>
      </w:r>
    </w:p>
    <w:p w14:paraId="74049147" w14:textId="77777777" w:rsidR="00DE6F7D" w:rsidRDefault="00DE6F7D">
      <w:pPr>
        <w:spacing w:after="0" w:line="240" w:lineRule="auto"/>
        <w:ind w:left="720"/>
        <w:rPr>
          <w:color w:val="000000"/>
        </w:rPr>
      </w:pPr>
    </w:p>
    <w:p w14:paraId="6E4659AF" w14:textId="77777777" w:rsidR="00DE6F7D" w:rsidRDefault="00DE6F7D">
      <w:pPr>
        <w:spacing w:after="0" w:line="240" w:lineRule="auto"/>
        <w:ind w:left="1800"/>
        <w:rPr>
          <w:color w:val="000000"/>
        </w:rPr>
      </w:pPr>
    </w:p>
    <w:p w14:paraId="1BEB8962" w14:textId="77777777" w:rsidR="00DE6F7D" w:rsidRDefault="00844AE2">
      <w:pPr>
        <w:numPr>
          <w:ilvl w:val="0"/>
          <w:numId w:val="14"/>
        </w:numPr>
        <w:pBdr>
          <w:top w:val="nil"/>
          <w:left w:val="nil"/>
          <w:bottom w:val="nil"/>
          <w:right w:val="nil"/>
          <w:between w:val="nil"/>
        </w:pBdr>
        <w:spacing w:after="0" w:line="240" w:lineRule="auto"/>
        <w:rPr>
          <w:color w:val="000000"/>
        </w:rPr>
      </w:pPr>
      <w:r>
        <w:rPr>
          <w:color w:val="000000"/>
          <w:u w:val="single"/>
          <w:rtl/>
        </w:rPr>
        <w:t>תרחיש 3:</w:t>
      </w:r>
    </w:p>
    <w:p w14:paraId="3602435A"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התחברות למערכת</w:t>
      </w:r>
    </w:p>
    <w:p w14:paraId="0FDEA9DE"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מערכת</w:t>
      </w:r>
    </w:p>
    <w:p w14:paraId="6C2758C7"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מטרה:</w:t>
      </w:r>
      <w:r>
        <w:rPr>
          <w:color w:val="000000"/>
          <w:rtl/>
        </w:rPr>
        <w:t xml:space="preserve"> לאפשר התחברות למערכת</w:t>
      </w:r>
    </w:p>
    <w:p w14:paraId="3C85ADCC"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עיקרי-</w:t>
      </w:r>
    </w:p>
    <w:p w14:paraId="6F694D56"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lastRenderedPageBreak/>
        <w:t xml:space="preserve"> לקוח מבצע התחברות למערכת.</w:t>
      </w:r>
    </w:p>
    <w:p w14:paraId="35C8E177"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 xml:space="preserve"> מערכת בוחנת את פרטי ההתחברות שהזין הלקוח ומחפשת התאמה.</w:t>
      </w:r>
    </w:p>
    <w:p w14:paraId="767E6A91"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מעבירה את הלקוח אל דף הבית המותאם אישית לצרכיו.</w:t>
      </w:r>
    </w:p>
    <w:p w14:paraId="6ACB42CC"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w:t>
      </w:r>
    </w:p>
    <w:p w14:paraId="12CE6B59"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אין התאמה במערכת על נתוני ההתחברות</w:t>
      </w:r>
    </w:p>
    <w:p w14:paraId="13F8E3B7"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מבקשת להכניס את הנתונים שנית כי אין התאמה</w:t>
      </w:r>
    </w:p>
    <w:p w14:paraId="4E44A7AA" w14:textId="77777777" w:rsidR="00DE6F7D" w:rsidRDefault="00DE6F7D">
      <w:pPr>
        <w:spacing w:after="0" w:line="240" w:lineRule="auto"/>
        <w:ind w:left="360"/>
        <w:rPr>
          <w:color w:val="000000"/>
          <w:u w:val="single"/>
        </w:rPr>
      </w:pPr>
    </w:p>
    <w:p w14:paraId="3AE109D6" w14:textId="77777777" w:rsidR="00DE6F7D" w:rsidRDefault="00844AE2">
      <w:pPr>
        <w:numPr>
          <w:ilvl w:val="0"/>
          <w:numId w:val="14"/>
        </w:numPr>
        <w:pBdr>
          <w:top w:val="nil"/>
          <w:left w:val="nil"/>
          <w:bottom w:val="nil"/>
          <w:right w:val="nil"/>
          <w:between w:val="nil"/>
        </w:pBdr>
        <w:spacing w:after="0" w:line="240" w:lineRule="auto"/>
        <w:rPr>
          <w:color w:val="000000"/>
        </w:rPr>
      </w:pPr>
      <w:r>
        <w:rPr>
          <w:color w:val="000000"/>
          <w:u w:val="single"/>
          <w:rtl/>
        </w:rPr>
        <w:t>תרחיש 4:</w:t>
      </w:r>
    </w:p>
    <w:p w14:paraId="664331DA"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מסחר בבורסה</w:t>
      </w:r>
    </w:p>
    <w:p w14:paraId="3ADC739A"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בורסה</w:t>
      </w:r>
    </w:p>
    <w:p w14:paraId="364BBB01"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u w:val="single"/>
          <w:rtl/>
        </w:rPr>
        <w:t>מטרה:</w:t>
      </w:r>
      <w:r>
        <w:rPr>
          <w:color w:val="000000"/>
          <w:rtl/>
        </w:rPr>
        <w:t xml:space="preserve"> לאפשר למתשמש לקבל תמונת מצב</w:t>
      </w:r>
    </w:p>
    <w:p w14:paraId="1251E9F6"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עיקרי:</w:t>
      </w:r>
    </w:p>
    <w:p w14:paraId="6B89389D"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 xml:space="preserve"> לקוח מבצע התחברות למערכת.</w:t>
      </w:r>
    </w:p>
    <w:p w14:paraId="0A4DCC5C"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סורקת את נתוני המשתמש ומחפשת הזדמנויות עסקיות עבורו בעזרת נתונים מהבורסה וממדיות חברתיות.</w:t>
      </w:r>
    </w:p>
    <w:p w14:paraId="65A5997F"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מבצעת פקודות קנייה/מכירה באופן אוטומטי בהתאם להגדרות המשתמש.</w:t>
      </w:r>
    </w:p>
    <w:p w14:paraId="1CFE8032"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מעדכנת במסך הבית את המשתמש על פעולות שהיא מבצעת, כמות הרווח/הפסד בכל רגע נתון.</w:t>
      </w:r>
    </w:p>
    <w:p w14:paraId="6A88B695"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w:t>
      </w:r>
    </w:p>
    <w:p w14:paraId="19D169B8"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הלקוח לא מצליח להתחבר</w:t>
      </w:r>
    </w:p>
    <w:p w14:paraId="11D1676D"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מודיעה על אי התאמה ומבקשת להתחבר בשנית</w:t>
      </w:r>
    </w:p>
    <w:p w14:paraId="29798130"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מסלול חלופי 2:</w:t>
      </w:r>
    </w:p>
    <w:p w14:paraId="355DD7F1"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סורקת נתונים (כריית מידע) ולא מקבלת את המידע המבוקש</w:t>
      </w:r>
    </w:p>
    <w:p w14:paraId="6C3219A8"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מתריאה איזה מקור מידע לא תקין ולא ממשיכה במסחר עד לפתרון התקלה.</w:t>
      </w:r>
    </w:p>
    <w:p w14:paraId="590F2B74" w14:textId="77777777" w:rsidR="00DE6F7D" w:rsidRDefault="00844AE2">
      <w:pPr>
        <w:numPr>
          <w:ilvl w:val="1"/>
          <w:numId w:val="14"/>
        </w:numPr>
        <w:pBdr>
          <w:top w:val="nil"/>
          <w:left w:val="nil"/>
          <w:bottom w:val="nil"/>
          <w:right w:val="nil"/>
          <w:between w:val="nil"/>
        </w:pBdr>
        <w:spacing w:after="0" w:line="240" w:lineRule="auto"/>
        <w:rPr>
          <w:color w:val="000000"/>
        </w:rPr>
      </w:pPr>
      <w:r>
        <w:rPr>
          <w:color w:val="000000"/>
          <w:rtl/>
        </w:rPr>
        <w:t xml:space="preserve"> מסלול חלופי 3:</w:t>
      </w:r>
    </w:p>
    <w:p w14:paraId="3602F0DC"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לא הצליחה לבצע את הפקודות קניה/ מכירה.</w:t>
      </w:r>
    </w:p>
    <w:p w14:paraId="29DEFB18" w14:textId="77777777" w:rsidR="00DE6F7D" w:rsidRDefault="00844AE2">
      <w:pPr>
        <w:numPr>
          <w:ilvl w:val="2"/>
          <w:numId w:val="14"/>
        </w:numPr>
        <w:pBdr>
          <w:top w:val="nil"/>
          <w:left w:val="nil"/>
          <w:bottom w:val="nil"/>
          <w:right w:val="nil"/>
          <w:between w:val="nil"/>
        </w:pBdr>
        <w:spacing w:after="0" w:line="240" w:lineRule="auto"/>
        <w:rPr>
          <w:color w:val="000000"/>
        </w:rPr>
      </w:pPr>
      <w:r>
        <w:rPr>
          <w:color w:val="000000"/>
          <w:rtl/>
        </w:rPr>
        <w:t>המערכת מעדכנת את הפעולה שהיא לא הצליחה לבצע.</w:t>
      </w:r>
    </w:p>
    <w:p w14:paraId="6A539305" w14:textId="77777777" w:rsidR="00DE6F7D" w:rsidRDefault="00844AE2">
      <w:pPr>
        <w:spacing w:after="0" w:line="240" w:lineRule="auto"/>
        <w:ind w:firstLine="720"/>
        <w:rPr>
          <w:color w:val="000000"/>
        </w:rPr>
      </w:pPr>
      <w:r>
        <w:rPr>
          <w:color w:val="000000"/>
          <w:rtl/>
        </w:rPr>
        <w:t>תיאור האלגוריתמים בסעיף 11 בתכן.</w:t>
      </w:r>
    </w:p>
    <w:p w14:paraId="233C15B6" w14:textId="77777777" w:rsidR="00DE6F7D" w:rsidRDefault="00844AE2">
      <w:pPr>
        <w:spacing w:after="0" w:line="240" w:lineRule="auto"/>
        <w:ind w:left="720"/>
        <w:rPr>
          <w:sz w:val="22"/>
          <w:szCs w:val="22"/>
        </w:rPr>
      </w:pPr>
      <w:r>
        <w:br/>
      </w:r>
    </w:p>
    <w:p w14:paraId="5319BA5D" w14:textId="77777777" w:rsidR="00DE6F7D" w:rsidRDefault="00844AE2">
      <w:pPr>
        <w:spacing w:after="160"/>
        <w:rPr>
          <w:b/>
          <w:color w:val="0000FF"/>
          <w:sz w:val="22"/>
          <w:szCs w:val="22"/>
        </w:rPr>
      </w:pPr>
      <w:r>
        <w:br w:type="page"/>
      </w:r>
    </w:p>
    <w:p w14:paraId="1D0F540F" w14:textId="77777777" w:rsidR="00DE6F7D" w:rsidRDefault="00844AE2">
      <w:pPr>
        <w:numPr>
          <w:ilvl w:val="0"/>
          <w:numId w:val="19"/>
        </w:numPr>
        <w:pBdr>
          <w:top w:val="nil"/>
          <w:left w:val="nil"/>
          <w:bottom w:val="nil"/>
          <w:right w:val="nil"/>
          <w:between w:val="nil"/>
        </w:pBdr>
        <w:rPr>
          <w:b/>
          <w:color w:val="0000FF"/>
        </w:rPr>
      </w:pPr>
      <w:bookmarkStart w:id="23" w:name="_z337ya" w:colFirst="0" w:colLast="0"/>
      <w:bookmarkEnd w:id="23"/>
      <w:r>
        <w:rPr>
          <w:b/>
          <w:color w:val="0000FF"/>
          <w:sz w:val="28"/>
          <w:szCs w:val="28"/>
          <w:rtl/>
        </w:rPr>
        <w:lastRenderedPageBreak/>
        <w:t>תכן הנדסי מפורט:</w:t>
      </w:r>
    </w:p>
    <w:p w14:paraId="701887DB" w14:textId="77777777" w:rsidR="00DE6F7D" w:rsidRDefault="00844AE2">
      <w:pPr>
        <w:numPr>
          <w:ilvl w:val="0"/>
          <w:numId w:val="20"/>
        </w:numPr>
        <w:pBdr>
          <w:top w:val="nil"/>
          <w:left w:val="nil"/>
          <w:bottom w:val="nil"/>
          <w:right w:val="nil"/>
          <w:between w:val="nil"/>
        </w:pBdr>
        <w:spacing w:after="0" w:line="360" w:lineRule="auto"/>
        <w:rPr>
          <w:color w:val="000000"/>
        </w:rPr>
      </w:pPr>
      <w:r>
        <w:rPr>
          <w:color w:val="000000"/>
          <w:rtl/>
        </w:rPr>
        <w:t xml:space="preserve">כריית מידע: כתיבת זחלן בשפת </w:t>
      </w:r>
      <w:r>
        <w:rPr>
          <w:color w:val="000000"/>
        </w:rPr>
        <w:t>Python</w:t>
      </w:r>
      <w:r>
        <w:rPr>
          <w:color w:val="000000"/>
          <w:rtl/>
        </w:rPr>
        <w:t xml:space="preserve">, עם ספריית </w:t>
      </w:r>
      <w:r>
        <w:rPr>
          <w:color w:val="000000"/>
        </w:rPr>
        <w:t>Selenium</w:t>
      </w:r>
      <w:r>
        <w:rPr>
          <w:color w:val="000000"/>
          <w:rtl/>
        </w:rPr>
        <w:t xml:space="preserve"> הנותנת רמה מספקת של כלים לכריית מידע מהאתרים שנבחנו עד כה. קיימת ספרייה מובילה מקבילה של </w:t>
      </w:r>
      <w:r>
        <w:rPr>
          <w:color w:val="000000"/>
        </w:rPr>
        <w:t>Beautifull Soup</w:t>
      </w:r>
      <w:r>
        <w:rPr>
          <w:color w:val="000000"/>
          <w:rtl/>
        </w:rPr>
        <w:t xml:space="preserve"> היודעת לבצע את אותן פעולות בגישה שונה.</w:t>
      </w:r>
    </w:p>
    <w:p w14:paraId="7820D68A"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הכרייה באופן כללי מבוצעת ע"י העלאת מדמה דפדפן אוטומטי מסוג </w:t>
      </w:r>
      <w:r>
        <w:rPr>
          <w:color w:val="000000"/>
        </w:rPr>
        <w:t>Chrome</w:t>
      </w:r>
      <w:r>
        <w:rPr>
          <w:color w:val="000000"/>
          <w:rtl/>
        </w:rPr>
        <w:t>,  הטוען את כל המידע דרכו וניתן לבצע פעולות באופן אוטומטי, גישה קלה ונוחה ל</w:t>
      </w:r>
      <w:r>
        <w:rPr>
          <w:color w:val="000000"/>
        </w:rPr>
        <w:t>SourceCode</w:t>
      </w:r>
      <w:r>
        <w:rPr>
          <w:color w:val="000000"/>
          <w:rtl/>
        </w:rPr>
        <w:t xml:space="preserve"> המורכב מ</w:t>
      </w:r>
      <w:r>
        <w:rPr>
          <w:color w:val="000000"/>
        </w:rPr>
        <w:t>Html</w:t>
      </w:r>
      <w:r>
        <w:rPr>
          <w:color w:val="000000"/>
          <w:rtl/>
        </w:rPr>
        <w:t>.</w:t>
      </w:r>
    </w:p>
    <w:p w14:paraId="1ED36140"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רציונל הכרייה מסתמך על שפה המרכזית בעולם </w:t>
      </w:r>
      <w:r>
        <w:rPr>
          <w:color w:val="000000"/>
        </w:rPr>
        <w:t>Html</w:t>
      </w:r>
      <w:r>
        <w:rPr>
          <w:color w:val="000000"/>
          <w:rtl/>
        </w:rPr>
        <w:t>, שפת תגיות לתצוגה ועיצוב דפי אינטרנט ותוכן לתצוגה בדפדפן. השפה מאופיינת בכתיבה עם מבנה אחיד עם קווים מנחיה לכתיבת קוד ברורים ומסודרים אשר לא משתנים בין אתר לאתר. תצוגת המידע והאופן בו הוא מאוכסן שונים והאתגר הוא להבין את הצורה שבה נכתב האתר והיכולת למשוך את המידע באופן המהיר ביותר.</w:t>
      </w:r>
    </w:p>
    <w:p w14:paraId="2E468421"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כלל מנחה מרכזי בכריית המידע הוא- אם המידע נגיש לי ויזואלית, אני יכול למשוך אותו. לדוגמא משיכת טבלה:</w:t>
      </w:r>
    </w:p>
    <w:p w14:paraId="6247C273" w14:textId="77777777" w:rsidR="00DE6F7D" w:rsidRDefault="00844AE2">
      <w:pPr>
        <w:numPr>
          <w:ilvl w:val="2"/>
          <w:numId w:val="22"/>
        </w:numPr>
        <w:pBdr>
          <w:top w:val="nil"/>
          <w:left w:val="nil"/>
          <w:bottom w:val="nil"/>
          <w:right w:val="nil"/>
          <w:between w:val="nil"/>
        </w:pBdr>
        <w:spacing w:after="0" w:line="240" w:lineRule="auto"/>
      </w:pPr>
      <w:r>
        <w:rPr>
          <w:color w:val="000000"/>
          <w:rtl/>
        </w:rPr>
        <w:t xml:space="preserve">אם האתר העלה טבלה לאתר בצורה "פשוטה" נוכל למשוך למשוך אותה בעזרת שורות בודדות (כמו באתר </w:t>
      </w:r>
      <w:r>
        <w:rPr>
          <w:color w:val="000000"/>
        </w:rPr>
        <w:t>gurufocus</w:t>
      </w:r>
      <w:r>
        <w:rPr>
          <w:color w:val="000000"/>
          <w:rtl/>
        </w:rPr>
        <w:t>)</w:t>
      </w:r>
    </w:p>
    <w:p w14:paraId="75FB9528" w14:textId="77777777" w:rsidR="00DE6F7D" w:rsidRDefault="00844AE2">
      <w:pPr>
        <w:numPr>
          <w:ilvl w:val="2"/>
          <w:numId w:val="22"/>
        </w:numPr>
        <w:pBdr>
          <w:top w:val="nil"/>
          <w:left w:val="nil"/>
          <w:bottom w:val="nil"/>
          <w:right w:val="nil"/>
          <w:between w:val="nil"/>
        </w:pBdr>
        <w:spacing w:line="240" w:lineRule="auto"/>
      </w:pPr>
      <w:r>
        <w:rPr>
          <w:color w:val="000000"/>
          <w:rtl/>
        </w:rPr>
        <w:t xml:space="preserve">באתר אחר אותה טבלה מונפקת על ידי </w:t>
      </w:r>
      <w:r>
        <w:rPr>
          <w:color w:val="000000"/>
        </w:rPr>
        <w:t>java script</w:t>
      </w:r>
      <w:r>
        <w:rPr>
          <w:color w:val="000000"/>
          <w:rtl/>
        </w:rPr>
        <w:t xml:space="preserve"> וכדי לכרות אותה צריך להריץ את ה</w:t>
      </w:r>
      <w:r>
        <w:rPr>
          <w:color w:val="000000"/>
        </w:rPr>
        <w:t>script</w:t>
      </w:r>
      <w:r>
        <w:rPr>
          <w:color w:val="000000"/>
          <w:rtl/>
        </w:rPr>
        <w:t xml:space="preserve"> עם ערכים מסויימים, לקבל תצוגה של הטבלה המוצגת ולאחר מכן ללמוד את המבנה שבו המידע מוצג ולהתאים לו זחלן שיודע למשוך את המידע ערך ערך.</w:t>
      </w:r>
    </w:p>
    <w:p w14:paraId="4F962880" w14:textId="77777777" w:rsidR="00DE6F7D" w:rsidRDefault="00844AE2">
      <w:pPr>
        <w:spacing w:line="240" w:lineRule="auto"/>
        <w:ind w:left="1440"/>
      </w:pPr>
      <w:r>
        <w:rPr>
          <w:rtl/>
        </w:rPr>
        <w:t>לכן כל אתר צריך להיבחן תחת זכוכית מגדלת כדי להבין את אופן המשיכה היעיל ביותר</w:t>
      </w:r>
    </w:p>
    <w:p w14:paraId="4E9C91D6" w14:textId="77777777" w:rsidR="00DE6F7D" w:rsidRDefault="00844AE2">
      <w:pPr>
        <w:spacing w:line="240" w:lineRule="auto"/>
        <w:ind w:left="1080"/>
      </w:pPr>
      <w:r>
        <w:rPr>
          <w:rtl/>
        </w:rPr>
        <w:t>מעבר לשימוש בספרייה המרכזית, בוצע שימוש באמצעים נוספים:</w:t>
      </w:r>
    </w:p>
    <w:p w14:paraId="6793A8B0" w14:textId="77777777" w:rsidR="00DE6F7D" w:rsidRDefault="00844AE2">
      <w:pPr>
        <w:numPr>
          <w:ilvl w:val="0"/>
          <w:numId w:val="9"/>
        </w:numPr>
        <w:pBdr>
          <w:top w:val="nil"/>
          <w:left w:val="nil"/>
          <w:bottom w:val="nil"/>
          <w:right w:val="nil"/>
          <w:between w:val="nil"/>
        </w:pBdr>
        <w:spacing w:after="0" w:line="240" w:lineRule="auto"/>
        <w:rPr>
          <w:color w:val="000000"/>
        </w:rPr>
      </w:pPr>
      <w:r>
        <w:rPr>
          <w:color w:val="000000"/>
        </w:rPr>
        <w:t>URL manipolation (URL rewriting</w:t>
      </w:r>
      <w:r>
        <w:rPr>
          <w:color w:val="000000"/>
          <w:rtl/>
        </w:rPr>
        <w:t xml:space="preserve">)- באתר </w:t>
      </w:r>
      <w:r>
        <w:rPr>
          <w:color w:val="000000"/>
        </w:rPr>
        <w:t>gurufocus</w:t>
      </w:r>
      <w:r>
        <w:rPr>
          <w:color w:val="000000"/>
          <w:rtl/>
        </w:rPr>
        <w:t>, עם הכנסת הפרמטרים לחיפוש עם קבלת תוצאות החיפוש , ניתן לראות את הפרמטרים שאותם הגדרנו לחיפוש בצורה מאוד ברורה ומובנת (עם ניסוי וטעיה) בשורת ה</w:t>
      </w:r>
      <w:r>
        <w:rPr>
          <w:color w:val="000000"/>
        </w:rPr>
        <w:t>Url</w:t>
      </w:r>
      <w:r>
        <w:rPr>
          <w:color w:val="000000"/>
          <w:rtl/>
        </w:rPr>
        <w:t>, ולאחר בדיקות קצרות ניתן היה גם להבין שניתן לקבל תוצאות מעבר למה שמוגבל בחיפוש (למשל לקבל 5000 תוצאות במקום 100). לכן בוצע התאמה של קוד היודע לייצר את הכתובות המבוקשות כמו שהמתשמש הזין באתר אבל בצורה אוטומטית. מחשבה זאת חוסכת מאיתנו את הצורך בהפעלת ה</w:t>
      </w:r>
      <w:r>
        <w:rPr>
          <w:color w:val="000000"/>
        </w:rPr>
        <w:t>drive</w:t>
      </w:r>
      <w:r>
        <w:rPr>
          <w:color w:val="000000"/>
          <w:rtl/>
        </w:rPr>
        <w:t xml:space="preserve"> (והכנסה ידנית אוטומטית של הפרמטרים לחיפוש) ותורמת להקטנת את הסיכון בחשיפה של האתר למערכת אוטומטית ולא משתמש אנושי.</w:t>
      </w:r>
    </w:p>
    <w:p w14:paraId="26BB61FF" w14:textId="77777777" w:rsidR="00DE6F7D" w:rsidRDefault="00844AE2">
      <w:pPr>
        <w:numPr>
          <w:ilvl w:val="0"/>
          <w:numId w:val="9"/>
        </w:numPr>
        <w:pBdr>
          <w:top w:val="nil"/>
          <w:left w:val="nil"/>
          <w:bottom w:val="nil"/>
          <w:right w:val="nil"/>
          <w:between w:val="nil"/>
        </w:pBdr>
        <w:spacing w:after="0" w:line="240" w:lineRule="auto"/>
        <w:rPr>
          <w:color w:val="000000"/>
        </w:rPr>
      </w:pPr>
      <w:r>
        <w:rPr>
          <w:color w:val="000000"/>
          <w:rtl/>
        </w:rPr>
        <w:t xml:space="preserve">באתר </w:t>
      </w:r>
      <w:r>
        <w:rPr>
          <w:color w:val="000000"/>
        </w:rPr>
        <w:t>gadgetguru</w:t>
      </w:r>
      <w:r>
        <w:rPr>
          <w:color w:val="000000"/>
          <w:rtl/>
        </w:rPr>
        <w:t>, זוהה שהמידע המבוקש מוצג ב</w:t>
      </w:r>
      <w:r>
        <w:rPr>
          <w:color w:val="000000"/>
        </w:rPr>
        <w:t>html</w:t>
      </w:r>
      <w:r>
        <w:rPr>
          <w:color w:val="000000"/>
          <w:rtl/>
        </w:rPr>
        <w:t xml:space="preserve"> בטבלה מסודרת ופשוטה. עם הזיהוי הנכון ניתן היה למשוך את הטבלה עם פקודת </w:t>
      </w:r>
      <w:r>
        <w:rPr>
          <w:color w:val="000000"/>
        </w:rPr>
        <w:t>read_html</w:t>
      </w:r>
      <w:r>
        <w:rPr>
          <w:color w:val="000000"/>
          <w:rtl/>
        </w:rPr>
        <w:t xml:space="preserve"> של ספריית </w:t>
      </w:r>
      <w:r>
        <w:rPr>
          <w:color w:val="000000"/>
        </w:rPr>
        <w:t>Pandas</w:t>
      </w:r>
      <w:r>
        <w:rPr>
          <w:color w:val="000000"/>
          <w:rtl/>
        </w:rPr>
        <w:t xml:space="preserve"> ( המיועדת לניתוח ועיבוד נתונים, מבני נתונים נומריים)</w:t>
      </w:r>
    </w:p>
    <w:p w14:paraId="7DAB495A" w14:textId="77777777" w:rsidR="00DE6F7D" w:rsidRDefault="00844AE2">
      <w:pPr>
        <w:numPr>
          <w:ilvl w:val="0"/>
          <w:numId w:val="9"/>
        </w:numPr>
        <w:pBdr>
          <w:top w:val="nil"/>
          <w:left w:val="nil"/>
          <w:bottom w:val="nil"/>
          <w:right w:val="nil"/>
          <w:between w:val="nil"/>
        </w:pBdr>
        <w:spacing w:line="240" w:lineRule="auto"/>
        <w:rPr>
          <w:color w:val="000000"/>
        </w:rPr>
      </w:pPr>
      <w:r>
        <w:rPr>
          <w:color w:val="000000"/>
          <w:rtl/>
        </w:rPr>
        <w:t xml:space="preserve">משיכת מידע על מניות מאתר </w:t>
      </w:r>
      <w:r>
        <w:rPr>
          <w:color w:val="000000"/>
        </w:rPr>
        <w:t>Yahoo</w:t>
      </w:r>
      <w:r>
        <w:rPr>
          <w:color w:val="000000"/>
          <w:rtl/>
        </w:rPr>
        <w:t xml:space="preserve">, בוצע על ידי פקודת </w:t>
      </w:r>
      <w:r>
        <w:rPr>
          <w:color w:val="000000"/>
        </w:rPr>
        <w:t>Datareader</w:t>
      </w:r>
      <w:r>
        <w:rPr>
          <w:color w:val="000000"/>
          <w:rtl/>
        </w:rPr>
        <w:t xml:space="preserve"> של ספריית </w:t>
      </w:r>
      <w:r>
        <w:rPr>
          <w:color w:val="000000"/>
        </w:rPr>
        <w:t>Pandas</w:t>
      </w:r>
      <w:r>
        <w:rPr>
          <w:color w:val="000000"/>
          <w:rtl/>
        </w:rPr>
        <w:t xml:space="preserve"> היודע למשוך מידע מאתרים נבחרים ישירות לתוך מבנה הנתונים.</w:t>
      </w:r>
    </w:p>
    <w:p w14:paraId="2F29FA1B" w14:textId="77777777" w:rsidR="00DE6F7D" w:rsidRDefault="00844AE2">
      <w:pPr>
        <w:spacing w:line="240" w:lineRule="auto"/>
        <w:ind w:left="720"/>
      </w:pPr>
      <w:r>
        <w:rPr>
          <w:rtl/>
        </w:rPr>
        <w:t>אופן פעולת הכרייה:</w:t>
      </w:r>
    </w:p>
    <w:p w14:paraId="786CB3C0"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Pr>
        <w:lastRenderedPageBreak/>
        <w:t xml:space="preserve">Yahoo finance- </w:t>
      </w:r>
    </w:p>
    <w:p w14:paraId="7D38B3B3" w14:textId="77777777" w:rsidR="00DE6F7D" w:rsidRDefault="00844AE2">
      <w:pPr>
        <w:numPr>
          <w:ilvl w:val="2"/>
          <w:numId w:val="22"/>
        </w:numPr>
        <w:pBdr>
          <w:top w:val="nil"/>
          <w:left w:val="nil"/>
          <w:bottom w:val="nil"/>
          <w:right w:val="nil"/>
          <w:between w:val="nil"/>
        </w:pBdr>
        <w:spacing w:after="0" w:line="240" w:lineRule="auto"/>
      </w:pPr>
      <w:r>
        <w:rPr>
          <w:color w:val="000000"/>
          <w:rtl/>
        </w:rPr>
        <w:t>הגדרת זמן אחרון למשיכת מידע כיום הפעלת הזחלן. (תאריך)</w:t>
      </w:r>
    </w:p>
    <w:p w14:paraId="0352CA0D" w14:textId="77777777" w:rsidR="00DE6F7D" w:rsidRDefault="00844AE2">
      <w:pPr>
        <w:numPr>
          <w:ilvl w:val="2"/>
          <w:numId w:val="22"/>
        </w:numPr>
        <w:pBdr>
          <w:top w:val="nil"/>
          <w:left w:val="nil"/>
          <w:bottom w:val="nil"/>
          <w:right w:val="nil"/>
          <w:between w:val="nil"/>
        </w:pBdr>
        <w:spacing w:after="0" w:line="240" w:lineRule="auto"/>
      </w:pPr>
      <w:r>
        <w:rPr>
          <w:color w:val="000000"/>
          <w:rtl/>
        </w:rPr>
        <w:t xml:space="preserve">משיכת מידע של כל מניה לפי תאריכים עם מתודה </w:t>
      </w:r>
      <w:r>
        <w:rPr>
          <w:color w:val="000000"/>
        </w:rPr>
        <w:t>Datareader</w:t>
      </w:r>
      <w:r>
        <w:rPr>
          <w:color w:val="000000"/>
          <w:rtl/>
        </w:rPr>
        <w:t xml:space="preserve"> של </w:t>
      </w:r>
      <w:r>
        <w:rPr>
          <w:color w:val="000000"/>
        </w:rPr>
        <w:t>pandas</w:t>
      </w:r>
      <w:r>
        <w:rPr>
          <w:color w:val="000000"/>
          <w:rtl/>
        </w:rPr>
        <w:t xml:space="preserve"> הפועלת מול </w:t>
      </w:r>
      <w:r>
        <w:rPr>
          <w:color w:val="000000"/>
        </w:rPr>
        <w:t>yahoo API</w:t>
      </w:r>
      <w:r>
        <w:rPr>
          <w:color w:val="000000"/>
          <w:rtl/>
        </w:rPr>
        <w:t>.</w:t>
      </w:r>
    </w:p>
    <w:p w14:paraId="1A1DF71E" w14:textId="77777777" w:rsidR="00DE6F7D" w:rsidRDefault="00844AE2">
      <w:pPr>
        <w:numPr>
          <w:ilvl w:val="2"/>
          <w:numId w:val="22"/>
        </w:numPr>
        <w:pBdr>
          <w:top w:val="nil"/>
          <w:left w:val="nil"/>
          <w:bottom w:val="nil"/>
          <w:right w:val="nil"/>
          <w:between w:val="nil"/>
        </w:pBdr>
        <w:spacing w:after="0" w:line="240" w:lineRule="auto"/>
      </w:pPr>
      <w:r>
        <w:rPr>
          <w:color w:val="000000"/>
          <w:rtl/>
        </w:rPr>
        <w:t>טיפול במידע נוסף לנוחויות טיפול בנתונים (שם המאגר מידע ושם המניה)</w:t>
      </w:r>
    </w:p>
    <w:p w14:paraId="0A9DFBB1" w14:textId="77777777" w:rsidR="00DE6F7D" w:rsidRDefault="00844AE2">
      <w:pPr>
        <w:numPr>
          <w:ilvl w:val="2"/>
          <w:numId w:val="22"/>
        </w:numPr>
        <w:pBdr>
          <w:top w:val="nil"/>
          <w:left w:val="nil"/>
          <w:bottom w:val="nil"/>
          <w:right w:val="nil"/>
          <w:between w:val="nil"/>
        </w:pBdr>
        <w:spacing w:after="0" w:line="240" w:lineRule="auto"/>
      </w:pPr>
      <w:r>
        <w:rPr>
          <w:color w:val="000000"/>
          <w:rtl/>
        </w:rPr>
        <w:t>שמירת המידע ב</w:t>
      </w:r>
      <w:r>
        <w:rPr>
          <w:color w:val="000000"/>
        </w:rPr>
        <w:t>data frame</w:t>
      </w:r>
      <w:r>
        <w:rPr>
          <w:color w:val="000000"/>
          <w:rtl/>
        </w:rPr>
        <w:t xml:space="preserve"> של </w:t>
      </w:r>
      <w:r>
        <w:rPr>
          <w:color w:val="000000"/>
        </w:rPr>
        <w:t>pandas</w:t>
      </w:r>
    </w:p>
    <w:p w14:paraId="69CD6BD9" w14:textId="77777777" w:rsidR="00DE6F7D" w:rsidRDefault="00844AE2">
      <w:pPr>
        <w:numPr>
          <w:ilvl w:val="2"/>
          <w:numId w:val="22"/>
        </w:numPr>
        <w:pBdr>
          <w:top w:val="nil"/>
          <w:left w:val="nil"/>
          <w:bottom w:val="nil"/>
          <w:right w:val="nil"/>
          <w:between w:val="nil"/>
        </w:pBdr>
        <w:spacing w:after="0" w:line="240" w:lineRule="auto"/>
      </w:pPr>
      <w:r>
        <w:rPr>
          <w:color w:val="000000"/>
          <w:rtl/>
        </w:rPr>
        <w:t>איחוד כל מאגרי המידע לקובץ אחד.</w:t>
      </w:r>
    </w:p>
    <w:p w14:paraId="08AF46AB" w14:textId="77777777" w:rsidR="00DE6F7D" w:rsidRDefault="00844AE2">
      <w:pPr>
        <w:numPr>
          <w:ilvl w:val="1"/>
          <w:numId w:val="22"/>
        </w:numPr>
        <w:pBdr>
          <w:top w:val="nil"/>
          <w:left w:val="nil"/>
          <w:bottom w:val="nil"/>
          <w:right w:val="nil"/>
          <w:between w:val="nil"/>
        </w:pBdr>
        <w:spacing w:after="0" w:line="240" w:lineRule="auto"/>
      </w:pPr>
      <w:r>
        <w:rPr>
          <w:color w:val="000000"/>
        </w:rPr>
        <w:t xml:space="preserve">OpenInsider- </w:t>
      </w:r>
    </w:p>
    <w:p w14:paraId="4736B1A3" w14:textId="77777777" w:rsidR="00DE6F7D" w:rsidRDefault="00844AE2">
      <w:pPr>
        <w:numPr>
          <w:ilvl w:val="2"/>
          <w:numId w:val="22"/>
        </w:numPr>
        <w:pBdr>
          <w:top w:val="nil"/>
          <w:left w:val="nil"/>
          <w:bottom w:val="nil"/>
          <w:right w:val="nil"/>
          <w:between w:val="nil"/>
        </w:pBdr>
        <w:spacing w:after="0" w:line="240" w:lineRule="auto"/>
      </w:pPr>
      <w:r>
        <w:rPr>
          <w:color w:val="000000"/>
          <w:rtl/>
        </w:rPr>
        <w:t xml:space="preserve">הכנת מאגר </w:t>
      </w:r>
      <w:r>
        <w:rPr>
          <w:color w:val="000000"/>
        </w:rPr>
        <w:t>url</w:t>
      </w:r>
      <w:r>
        <w:rPr>
          <w:color w:val="000000"/>
          <w:rtl/>
        </w:rPr>
        <w:t xml:space="preserve"> על ידי שימוש במתודה </w:t>
      </w:r>
      <w:r>
        <w:rPr>
          <w:color w:val="000000"/>
        </w:rPr>
        <w:t>make_urls</w:t>
      </w:r>
    </w:p>
    <w:p w14:paraId="184997CE" w14:textId="77777777" w:rsidR="00DE6F7D" w:rsidRDefault="00844AE2">
      <w:pPr>
        <w:numPr>
          <w:ilvl w:val="3"/>
          <w:numId w:val="22"/>
        </w:numPr>
        <w:pBdr>
          <w:top w:val="nil"/>
          <w:left w:val="nil"/>
          <w:bottom w:val="nil"/>
          <w:right w:val="nil"/>
          <w:between w:val="nil"/>
        </w:pBdr>
        <w:spacing w:after="0" w:line="240" w:lineRule="auto"/>
      </w:pPr>
      <w:r>
        <w:rPr>
          <w:color w:val="000000"/>
        </w:rPr>
        <w:t xml:space="preserve">Make_urls: </w:t>
      </w:r>
    </w:p>
    <w:p w14:paraId="5A51684A" w14:textId="77777777" w:rsidR="00DE6F7D" w:rsidRDefault="00844AE2">
      <w:pPr>
        <w:numPr>
          <w:ilvl w:val="4"/>
          <w:numId w:val="22"/>
        </w:numPr>
        <w:pBdr>
          <w:top w:val="nil"/>
          <w:left w:val="nil"/>
          <w:bottom w:val="nil"/>
          <w:right w:val="nil"/>
          <w:between w:val="nil"/>
        </w:pBdr>
        <w:spacing w:after="0" w:line="240" w:lineRule="auto"/>
      </w:pPr>
      <w:r>
        <w:rPr>
          <w:color w:val="000000"/>
          <w:rtl/>
        </w:rPr>
        <w:t>קבלת פרמטר של תאריך לכרייה מתחילת המידע של האתר (החודש הנוכחי/ כל המידע שקיים/ כל המידע עד לחודש נוכחי (לא כלול) - ניתן לשינוי.</w:t>
      </w:r>
    </w:p>
    <w:p w14:paraId="001AD067" w14:textId="77777777" w:rsidR="00DE6F7D" w:rsidRDefault="00844AE2">
      <w:pPr>
        <w:numPr>
          <w:ilvl w:val="4"/>
          <w:numId w:val="22"/>
        </w:numPr>
        <w:pBdr>
          <w:top w:val="nil"/>
          <w:left w:val="nil"/>
          <w:bottom w:val="nil"/>
          <w:right w:val="nil"/>
          <w:between w:val="nil"/>
        </w:pBdr>
        <w:spacing w:after="0" w:line="240" w:lineRule="auto"/>
      </w:pPr>
      <w:r>
        <w:rPr>
          <w:color w:val="000000"/>
          <w:rtl/>
        </w:rPr>
        <w:t xml:space="preserve">בניית כתובת </w:t>
      </w:r>
      <w:r>
        <w:rPr>
          <w:color w:val="000000"/>
        </w:rPr>
        <w:t>url</w:t>
      </w:r>
      <w:r>
        <w:rPr>
          <w:color w:val="000000"/>
          <w:rtl/>
        </w:rPr>
        <w:t xml:space="preserve"> המורכבת מהתאריכים המבוקשים וכמות תצפיות של 5000 (במקום 100)</w:t>
      </w:r>
    </w:p>
    <w:p w14:paraId="1FB9BA04" w14:textId="77777777" w:rsidR="00DE6F7D" w:rsidRDefault="00844AE2">
      <w:pPr>
        <w:numPr>
          <w:ilvl w:val="4"/>
          <w:numId w:val="22"/>
        </w:numPr>
        <w:pBdr>
          <w:top w:val="nil"/>
          <w:left w:val="nil"/>
          <w:bottom w:val="nil"/>
          <w:right w:val="nil"/>
          <w:between w:val="nil"/>
        </w:pBdr>
        <w:spacing w:after="0" w:line="240" w:lineRule="auto"/>
      </w:pPr>
      <w:r>
        <w:rPr>
          <w:color w:val="000000"/>
          <w:rtl/>
        </w:rPr>
        <w:t>החזרת רשימה של כתובות</w:t>
      </w:r>
    </w:p>
    <w:p w14:paraId="3321E094" w14:textId="77777777" w:rsidR="00DE6F7D" w:rsidRDefault="00844AE2">
      <w:pPr>
        <w:numPr>
          <w:ilvl w:val="2"/>
          <w:numId w:val="22"/>
        </w:numPr>
        <w:pBdr>
          <w:top w:val="nil"/>
          <w:left w:val="nil"/>
          <w:bottom w:val="nil"/>
          <w:right w:val="nil"/>
          <w:between w:val="nil"/>
        </w:pBdr>
        <w:spacing w:after="0" w:line="240" w:lineRule="auto"/>
      </w:pPr>
      <w:r>
        <w:rPr>
          <w:color w:val="000000"/>
          <w:rtl/>
        </w:rPr>
        <w:t>הרצת איטירטור על כל הכתובות</w:t>
      </w:r>
    </w:p>
    <w:p w14:paraId="35B16DAD" w14:textId="77777777" w:rsidR="00DE6F7D" w:rsidRDefault="00844AE2">
      <w:pPr>
        <w:numPr>
          <w:ilvl w:val="3"/>
          <w:numId w:val="22"/>
        </w:numPr>
        <w:pBdr>
          <w:top w:val="nil"/>
          <w:left w:val="nil"/>
          <w:bottom w:val="nil"/>
          <w:right w:val="nil"/>
          <w:between w:val="nil"/>
        </w:pBdr>
        <w:spacing w:after="0" w:line="240" w:lineRule="auto"/>
      </w:pPr>
      <w:r>
        <w:rPr>
          <w:color w:val="000000"/>
          <w:rtl/>
        </w:rPr>
        <w:t xml:space="preserve">משיכת הטבלה המבוקשת מכל אתר בעזרת פקודת </w:t>
      </w:r>
      <w:r>
        <w:rPr>
          <w:color w:val="000000"/>
        </w:rPr>
        <w:t>read_html</w:t>
      </w:r>
      <w:r>
        <w:rPr>
          <w:color w:val="000000"/>
          <w:rtl/>
        </w:rPr>
        <w:t xml:space="preserve"> של </w:t>
      </w:r>
      <w:r>
        <w:rPr>
          <w:color w:val="000000"/>
        </w:rPr>
        <w:t>pandas</w:t>
      </w:r>
    </w:p>
    <w:p w14:paraId="72C94C81" w14:textId="77777777" w:rsidR="00DE6F7D" w:rsidRDefault="00844AE2">
      <w:pPr>
        <w:numPr>
          <w:ilvl w:val="2"/>
          <w:numId w:val="22"/>
        </w:numPr>
        <w:pBdr>
          <w:top w:val="nil"/>
          <w:left w:val="nil"/>
          <w:bottom w:val="nil"/>
          <w:right w:val="nil"/>
          <w:between w:val="nil"/>
        </w:pBdr>
        <w:spacing w:after="0" w:line="240" w:lineRule="auto"/>
      </w:pPr>
      <w:r>
        <w:rPr>
          <w:color w:val="000000"/>
          <w:rtl/>
        </w:rPr>
        <w:t>איחוד כל הטבלאות לטבלה וקובץ אחד.</w:t>
      </w:r>
    </w:p>
    <w:p w14:paraId="2F88D5B8" w14:textId="77777777" w:rsidR="00DE6F7D" w:rsidRDefault="00844AE2">
      <w:pPr>
        <w:numPr>
          <w:ilvl w:val="1"/>
          <w:numId w:val="22"/>
        </w:numPr>
        <w:pBdr>
          <w:top w:val="nil"/>
          <w:left w:val="nil"/>
          <w:bottom w:val="nil"/>
          <w:right w:val="nil"/>
          <w:between w:val="nil"/>
        </w:pBdr>
        <w:spacing w:after="0" w:line="240" w:lineRule="auto"/>
      </w:pPr>
      <w:r>
        <w:rPr>
          <w:color w:val="000000"/>
        </w:rPr>
        <w:t>Stocktweets-</w:t>
      </w:r>
    </w:p>
    <w:p w14:paraId="2F7BBA34" w14:textId="77777777" w:rsidR="00DE6F7D" w:rsidRDefault="00844AE2">
      <w:pPr>
        <w:numPr>
          <w:ilvl w:val="2"/>
          <w:numId w:val="22"/>
        </w:numPr>
        <w:pBdr>
          <w:top w:val="nil"/>
          <w:left w:val="nil"/>
          <w:bottom w:val="nil"/>
          <w:right w:val="nil"/>
          <w:between w:val="nil"/>
        </w:pBdr>
        <w:spacing w:after="0" w:line="240" w:lineRule="auto"/>
      </w:pPr>
      <w:r>
        <w:rPr>
          <w:color w:val="000000"/>
          <w:rtl/>
        </w:rPr>
        <w:t>מעבר על רשימת המניות שרוצים לכרות, כל מניה:</w:t>
      </w:r>
    </w:p>
    <w:p w14:paraId="38A325DF" w14:textId="77777777" w:rsidR="00DE6F7D" w:rsidRDefault="00844AE2">
      <w:pPr>
        <w:numPr>
          <w:ilvl w:val="3"/>
          <w:numId w:val="22"/>
        </w:numPr>
        <w:pBdr>
          <w:top w:val="nil"/>
          <w:left w:val="nil"/>
          <w:bottom w:val="nil"/>
          <w:right w:val="nil"/>
          <w:between w:val="nil"/>
        </w:pBdr>
        <w:spacing w:after="0" w:line="240" w:lineRule="auto"/>
      </w:pPr>
      <w:r>
        <w:rPr>
          <w:color w:val="000000"/>
          <w:rtl/>
        </w:rPr>
        <w:t xml:space="preserve">העלאת דרייב של </w:t>
      </w:r>
      <w:r>
        <w:rPr>
          <w:color w:val="000000"/>
        </w:rPr>
        <w:t>chrome</w:t>
      </w:r>
      <w:r>
        <w:rPr>
          <w:color w:val="000000"/>
          <w:rtl/>
        </w:rPr>
        <w:t>, המדמה אתר עם הכתובת של המניה באתר.</w:t>
      </w:r>
    </w:p>
    <w:p w14:paraId="65F0B2B4" w14:textId="77777777" w:rsidR="00DE6F7D" w:rsidRDefault="00844AE2">
      <w:pPr>
        <w:numPr>
          <w:ilvl w:val="3"/>
          <w:numId w:val="22"/>
        </w:numPr>
        <w:pBdr>
          <w:top w:val="nil"/>
          <w:left w:val="nil"/>
          <w:bottom w:val="nil"/>
          <w:right w:val="nil"/>
          <w:between w:val="nil"/>
        </w:pBdr>
        <w:spacing w:after="0" w:line="240" w:lineRule="auto"/>
      </w:pPr>
      <w:r>
        <w:rPr>
          <w:color w:val="000000"/>
          <w:rtl/>
        </w:rPr>
        <w:t>גלגול לתחתית העמוד כדי לטעון ידיעות חדשות (כמות הטעינות מחושב לפי כמות הידיעות שהמערכת הגדירה למשוך)- כל גלגול נותן בערך 22 ידיעות נוספות)</w:t>
      </w:r>
    </w:p>
    <w:p w14:paraId="5E04834C" w14:textId="77777777" w:rsidR="00DE6F7D" w:rsidRDefault="00844AE2">
      <w:pPr>
        <w:numPr>
          <w:ilvl w:val="3"/>
          <w:numId w:val="22"/>
        </w:numPr>
        <w:pBdr>
          <w:top w:val="nil"/>
          <w:left w:val="nil"/>
          <w:bottom w:val="nil"/>
          <w:right w:val="nil"/>
          <w:between w:val="nil"/>
        </w:pBdr>
        <w:spacing w:after="0" w:line="240" w:lineRule="auto"/>
      </w:pPr>
      <w:r>
        <w:rPr>
          <w:color w:val="000000"/>
          <w:rtl/>
        </w:rPr>
        <w:t>שמירת כל הידיעות ברשימה.</w:t>
      </w:r>
    </w:p>
    <w:p w14:paraId="6E2DE7A1" w14:textId="77777777" w:rsidR="00DE6F7D" w:rsidRDefault="00844AE2">
      <w:pPr>
        <w:numPr>
          <w:ilvl w:val="3"/>
          <w:numId w:val="22"/>
        </w:numPr>
        <w:pBdr>
          <w:top w:val="nil"/>
          <w:left w:val="nil"/>
          <w:bottom w:val="nil"/>
          <w:right w:val="nil"/>
          <w:between w:val="nil"/>
        </w:pBdr>
        <w:spacing w:after="0" w:line="240" w:lineRule="auto"/>
      </w:pPr>
      <w:r>
        <w:rPr>
          <w:color w:val="000000"/>
          <w:rtl/>
        </w:rPr>
        <w:t>ניקוי כל ידיעה ושמירה של הנתונים הבאים:</w:t>
      </w:r>
    </w:p>
    <w:p w14:paraId="721BF057" w14:textId="77777777" w:rsidR="00DE6F7D" w:rsidRDefault="00844AE2">
      <w:pPr>
        <w:numPr>
          <w:ilvl w:val="4"/>
          <w:numId w:val="22"/>
        </w:numPr>
        <w:pBdr>
          <w:top w:val="nil"/>
          <w:left w:val="nil"/>
          <w:bottom w:val="nil"/>
          <w:right w:val="nil"/>
          <w:between w:val="nil"/>
        </w:pBdr>
        <w:spacing w:after="0" w:line="240" w:lineRule="auto"/>
      </w:pPr>
      <w:r>
        <w:rPr>
          <w:color w:val="000000"/>
          <w:rtl/>
        </w:rPr>
        <w:t>שם מניה.</w:t>
      </w:r>
    </w:p>
    <w:p w14:paraId="34E02654" w14:textId="77777777" w:rsidR="00DE6F7D" w:rsidRDefault="00844AE2">
      <w:pPr>
        <w:numPr>
          <w:ilvl w:val="4"/>
          <w:numId w:val="22"/>
        </w:numPr>
        <w:pBdr>
          <w:top w:val="nil"/>
          <w:left w:val="nil"/>
          <w:bottom w:val="nil"/>
          <w:right w:val="nil"/>
          <w:between w:val="nil"/>
        </w:pBdr>
        <w:spacing w:after="0" w:line="240" w:lineRule="auto"/>
      </w:pPr>
      <w:r>
        <w:rPr>
          <w:color w:val="000000"/>
          <w:rtl/>
        </w:rPr>
        <w:t>שם משתמש- חיפוש בידיעה את שם המשתמש.</w:t>
      </w:r>
    </w:p>
    <w:p w14:paraId="162B2D93" w14:textId="77777777" w:rsidR="00DE6F7D" w:rsidRDefault="00844AE2">
      <w:pPr>
        <w:numPr>
          <w:ilvl w:val="4"/>
          <w:numId w:val="22"/>
        </w:numPr>
        <w:pBdr>
          <w:top w:val="nil"/>
          <w:left w:val="nil"/>
          <w:bottom w:val="nil"/>
          <w:right w:val="nil"/>
          <w:between w:val="nil"/>
        </w:pBdr>
        <w:spacing w:after="0" w:line="240" w:lineRule="auto"/>
      </w:pPr>
      <w:r>
        <w:rPr>
          <w:color w:val="000000"/>
          <w:rtl/>
        </w:rPr>
        <w:t>זמן הידיעה-שימוש במתודת עזר מיוחדת שממירה את המידע לגבי זמן הידיעה ("</w:t>
      </w:r>
      <w:r>
        <w:rPr>
          <w:color w:val="000000"/>
        </w:rPr>
        <w:t>now/1-59m ago/XX:XX AM/PM/year-month-day XX:XX AM/Pm</w:t>
      </w:r>
      <w:r>
        <w:rPr>
          <w:color w:val="000000"/>
          <w:rtl/>
        </w:rPr>
        <w:t xml:space="preserve">) לתאריך מסוג </w:t>
      </w:r>
      <w:r>
        <w:rPr>
          <w:color w:val="000000"/>
        </w:rPr>
        <w:t>year-month-day</w:t>
      </w:r>
      <w:r>
        <w:rPr>
          <w:color w:val="000000"/>
          <w:rtl/>
        </w:rPr>
        <w:t>)</w:t>
      </w:r>
    </w:p>
    <w:p w14:paraId="118017B4" w14:textId="77777777" w:rsidR="00DE6F7D" w:rsidRDefault="00844AE2">
      <w:pPr>
        <w:numPr>
          <w:ilvl w:val="4"/>
          <w:numId w:val="22"/>
        </w:numPr>
        <w:pBdr>
          <w:top w:val="nil"/>
          <w:left w:val="nil"/>
          <w:bottom w:val="nil"/>
          <w:right w:val="nil"/>
          <w:between w:val="nil"/>
        </w:pBdr>
        <w:spacing w:after="0" w:line="240" w:lineRule="auto"/>
      </w:pPr>
      <w:r>
        <w:rPr>
          <w:color w:val="000000"/>
          <w:rtl/>
        </w:rPr>
        <w:t>טקסט הידיעה- שימוש במתודת עזר היודעת לנקות את הרעשי רגע בידיעה ולהוציא את הטקסט עצמו.</w:t>
      </w:r>
    </w:p>
    <w:p w14:paraId="7A1A09D0" w14:textId="77777777" w:rsidR="00DE6F7D" w:rsidRDefault="00844AE2">
      <w:pPr>
        <w:numPr>
          <w:ilvl w:val="3"/>
          <w:numId w:val="22"/>
        </w:numPr>
        <w:pBdr>
          <w:top w:val="nil"/>
          <w:left w:val="nil"/>
          <w:bottom w:val="nil"/>
          <w:right w:val="nil"/>
          <w:between w:val="nil"/>
        </w:pBdr>
        <w:spacing w:after="0" w:line="240" w:lineRule="auto"/>
      </w:pPr>
      <w:r>
        <w:rPr>
          <w:color w:val="000000"/>
          <w:rtl/>
        </w:rPr>
        <w:t xml:space="preserve">שמירת המידע </w:t>
      </w:r>
      <w:r>
        <w:rPr>
          <w:color w:val="000000"/>
        </w:rPr>
        <w:t>html source code</w:t>
      </w:r>
      <w:r>
        <w:rPr>
          <w:color w:val="000000"/>
          <w:rtl/>
        </w:rPr>
        <w:t xml:space="preserve"> בקובץ לוקלי- אופציה לבחינת שיפור עתידי.</w:t>
      </w:r>
    </w:p>
    <w:p w14:paraId="53F75DF5" w14:textId="77777777" w:rsidR="00DE6F7D" w:rsidRDefault="00844AE2">
      <w:pPr>
        <w:numPr>
          <w:ilvl w:val="3"/>
          <w:numId w:val="22"/>
        </w:numPr>
        <w:pBdr>
          <w:top w:val="nil"/>
          <w:left w:val="nil"/>
          <w:bottom w:val="nil"/>
          <w:right w:val="nil"/>
          <w:between w:val="nil"/>
        </w:pBdr>
        <w:spacing w:after="0" w:line="240" w:lineRule="auto"/>
      </w:pPr>
      <w:r>
        <w:rPr>
          <w:color w:val="000000"/>
          <w:rtl/>
        </w:rPr>
        <w:t>החזרת הידיעות וסידורם ב</w:t>
      </w:r>
      <w:r>
        <w:rPr>
          <w:color w:val="000000"/>
        </w:rPr>
        <w:t>data frame</w:t>
      </w:r>
      <w:r>
        <w:rPr>
          <w:color w:val="000000"/>
          <w:rtl/>
        </w:rPr>
        <w:t xml:space="preserve"> וקובץ</w:t>
      </w:r>
    </w:p>
    <w:p w14:paraId="53DC6156" w14:textId="77777777" w:rsidR="00DE6F7D" w:rsidRDefault="00844AE2">
      <w:pPr>
        <w:numPr>
          <w:ilvl w:val="0"/>
          <w:numId w:val="22"/>
        </w:numPr>
        <w:pBdr>
          <w:top w:val="nil"/>
          <w:left w:val="nil"/>
          <w:bottom w:val="nil"/>
          <w:right w:val="nil"/>
          <w:between w:val="nil"/>
        </w:pBdr>
        <w:spacing w:after="0" w:line="240" w:lineRule="auto"/>
        <w:rPr>
          <w:color w:val="000000"/>
        </w:rPr>
      </w:pPr>
      <w:r>
        <w:rPr>
          <w:color w:val="000000"/>
          <w:rtl/>
        </w:rPr>
        <w:t>עיבוד מידע:</w:t>
      </w:r>
    </w:p>
    <w:p w14:paraId="488EF835"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שימוש בספריית </w:t>
      </w:r>
      <w:r>
        <w:rPr>
          <w:color w:val="000000"/>
        </w:rPr>
        <w:t>NLTK</w:t>
      </w:r>
      <w:r>
        <w:rPr>
          <w:color w:val="000000"/>
          <w:rtl/>
        </w:rPr>
        <w:t xml:space="preserve"> המספקת זיהוי יישויות, פירוק משפט לגורמים ומתן ציון סנטימנטלי למשפט(חיובי/שלילי/נייטרלי), במדד רציף הנע בין 1- ל 1.</w:t>
      </w:r>
    </w:p>
    <w:p w14:paraId="2FD4EC89"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lastRenderedPageBreak/>
        <w:t>בשלב הראשוני נאספו כ150 ידיעות, אשר להן ניתן ציון סנטימנטלי בצורה ידנית.</w:t>
      </w:r>
    </w:p>
    <w:p w14:paraId="16831119"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המודל נבנה כך שהוא מסתמך על מפיץ הידיעה, המנייה עליה נכתב הידיעה, תאריך הידיעה, מתן פידבק האם החשבון הינו חשבון מאומת ברשת חברתית כלשהי(בשלב זה הבדיקה נעשתה מול </w:t>
      </w:r>
      <w:r>
        <w:rPr>
          <w:color w:val="000000"/>
        </w:rPr>
        <w:t>Twitter</w:t>
      </w:r>
      <w:r>
        <w:rPr>
          <w:color w:val="000000"/>
          <w:rtl/>
        </w:rPr>
        <w:t>).</w:t>
      </w:r>
    </w:p>
    <w:p w14:paraId="3D33B0F1"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המודל בחן את הידיעות ונתן להם ציון המורכב מ4 פרמטרים: חיובי, נייטרלי, שלילי וסכם של כל השלושה.</w:t>
      </w:r>
    </w:p>
    <w:p w14:paraId="0317E49F"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בשלב האימון, בוצע אימון ב2 שלבים, תחילה המודל היה צריך לחזות את הציון הסנטימנטלי הידני שניתן ע"י, ולאחר מכן את ציון הסכם שניתן ע"י הספריה.</w:t>
      </w:r>
    </w:p>
    <w:p w14:paraId="46AA5DC9" w14:textId="77777777" w:rsidR="00DE6F7D" w:rsidRDefault="00844AE2">
      <w:pPr>
        <w:numPr>
          <w:ilvl w:val="1"/>
          <w:numId w:val="22"/>
        </w:numPr>
        <w:pBdr>
          <w:top w:val="nil"/>
          <w:left w:val="nil"/>
          <w:bottom w:val="nil"/>
          <w:right w:val="nil"/>
          <w:between w:val="nil"/>
        </w:pBdr>
        <w:spacing w:line="240" w:lineRule="auto"/>
        <w:rPr>
          <w:color w:val="000000"/>
        </w:rPr>
      </w:pPr>
      <w:r>
        <w:rPr>
          <w:color w:val="000000"/>
          <w:rtl/>
        </w:rPr>
        <w:t>בבחינת של מס' מודלים ליניאריים ומודלים נוספים, בבחינה ראשונית החיזוי היה בסבירות של מעל ל70%, כאשר השאיפה היא להגיע ל90%.</w:t>
      </w:r>
    </w:p>
    <w:p w14:paraId="10DCC071" w14:textId="77777777" w:rsidR="00DE6F7D" w:rsidRDefault="00844AE2">
      <w:pPr>
        <w:spacing w:line="240" w:lineRule="auto"/>
      </w:pPr>
      <w:r>
        <w:rPr>
          <w:rtl/>
        </w:rPr>
        <w:t>מידול מידע:</w:t>
      </w:r>
    </w:p>
    <w:p w14:paraId="7FCF600D" w14:textId="77777777" w:rsidR="00DE6F7D" w:rsidRDefault="00844AE2">
      <w:pPr>
        <w:numPr>
          <w:ilvl w:val="1"/>
          <w:numId w:val="6"/>
        </w:numPr>
        <w:pBdr>
          <w:top w:val="nil"/>
          <w:left w:val="nil"/>
          <w:bottom w:val="nil"/>
          <w:right w:val="nil"/>
          <w:between w:val="nil"/>
        </w:pBdr>
        <w:spacing w:after="0" w:line="240" w:lineRule="auto"/>
        <w:rPr>
          <w:color w:val="000000"/>
        </w:rPr>
      </w:pPr>
      <w:r>
        <w:rPr>
          <w:color w:val="000000"/>
          <w:rtl/>
        </w:rPr>
        <w:t xml:space="preserve">מערכת </w:t>
      </w:r>
      <w:r>
        <w:rPr>
          <w:color w:val="000000"/>
        </w:rPr>
        <w:t>RNN + LSTM</w:t>
      </w:r>
      <w:r>
        <w:rPr>
          <w:color w:val="000000"/>
          <w:rtl/>
        </w:rPr>
        <w:t xml:space="preserve">, מידע נאסף, מועבד ונכנס למערכת למידה </w:t>
      </w:r>
      <w:r>
        <w:rPr>
          <w:color w:val="000000"/>
        </w:rPr>
        <w:t>LSTM</w:t>
      </w:r>
      <w:r>
        <w:rPr>
          <w:color w:val="000000"/>
          <w:rtl/>
        </w:rPr>
        <w:t xml:space="preserve"> בעלת שתי שכבות בנות 50 נוירוינים לאחריו לשתי שכבות ברשת נוירונים 25, 1, בהתאמה במטרה לקבל פלט יחיד לכניסה מרובה, הפלט הינו מחיר הסגירה ליום המסחר הבא.  </w:t>
      </w:r>
      <w:r>
        <w:rPr>
          <w:color w:val="000000"/>
          <w:rtl/>
        </w:rPr>
        <w:br/>
        <w:t>ניישם המודל על מספר מניות, נפעל להרחיב את כמות המאפיינים ונשנה בהמשך את קצב הלמידה, כמות המקבצים, כמות הנוירונים או אפילו מספר השכבות. במקביל נבחן לפחות מודל אחד נוסף להשוואה.</w:t>
      </w:r>
    </w:p>
    <w:p w14:paraId="51A4CAFB" w14:textId="77777777" w:rsidR="00DE6F7D" w:rsidRDefault="00844AE2">
      <w:pPr>
        <w:numPr>
          <w:ilvl w:val="1"/>
          <w:numId w:val="6"/>
        </w:numPr>
        <w:pBdr>
          <w:top w:val="nil"/>
          <w:left w:val="nil"/>
          <w:bottom w:val="nil"/>
          <w:right w:val="nil"/>
          <w:between w:val="nil"/>
        </w:pBdr>
        <w:spacing w:line="240" w:lineRule="auto"/>
      </w:pPr>
      <w:r>
        <w:rPr>
          <w:color w:val="000000"/>
          <w:rtl/>
        </w:rPr>
        <w:t>המידע יתכנס לפי ספריית קרס.</w:t>
      </w:r>
    </w:p>
    <w:p w14:paraId="3A0BED8E" w14:textId="77777777" w:rsidR="00DE6F7D" w:rsidRDefault="00844AE2">
      <w:r>
        <w:rPr>
          <w:noProof/>
        </w:rPr>
        <w:drawing>
          <wp:inline distT="0" distB="0" distL="0" distR="0" wp14:anchorId="14FC5853" wp14:editId="2FD51C3B">
            <wp:extent cx="4572000" cy="27717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4572000" cy="2771775"/>
                    </a:xfrm>
                    <a:prstGeom prst="rect">
                      <a:avLst/>
                    </a:prstGeom>
                    <a:ln/>
                  </pic:spPr>
                </pic:pic>
              </a:graphicData>
            </a:graphic>
          </wp:inline>
        </w:drawing>
      </w:r>
    </w:p>
    <w:p w14:paraId="76A5296A" w14:textId="77777777" w:rsidR="00DE6F7D" w:rsidRDefault="00844AE2">
      <w:pPr>
        <w:spacing w:after="160"/>
        <w:rPr>
          <w:b/>
          <w:color w:val="0000FF"/>
          <w:sz w:val="28"/>
          <w:szCs w:val="28"/>
        </w:rPr>
      </w:pPr>
      <w:r>
        <w:br w:type="page"/>
      </w:r>
    </w:p>
    <w:p w14:paraId="3932B6A1" w14:textId="77777777" w:rsidR="00DE6F7D" w:rsidRDefault="00844AE2">
      <w:pPr>
        <w:numPr>
          <w:ilvl w:val="0"/>
          <w:numId w:val="19"/>
        </w:numPr>
        <w:pBdr>
          <w:top w:val="nil"/>
          <w:left w:val="nil"/>
          <w:bottom w:val="nil"/>
          <w:right w:val="nil"/>
          <w:between w:val="nil"/>
        </w:pBdr>
        <w:rPr>
          <w:b/>
          <w:color w:val="0000FF"/>
        </w:rPr>
      </w:pPr>
      <w:bookmarkStart w:id="24" w:name="_3j2qqm3" w:colFirst="0" w:colLast="0"/>
      <w:bookmarkEnd w:id="24"/>
      <w:r>
        <w:rPr>
          <w:b/>
          <w:color w:val="0000FF"/>
          <w:sz w:val="28"/>
          <w:szCs w:val="28"/>
          <w:rtl/>
        </w:rPr>
        <w:lastRenderedPageBreak/>
        <w:t>תוכנית עבודה סופית מעודכנת:</w:t>
      </w:r>
    </w:p>
    <w:p w14:paraId="69950059" w14:textId="77777777" w:rsidR="00DE6F7D" w:rsidRDefault="00844AE2">
      <w:r>
        <w:rPr>
          <w:noProof/>
        </w:rPr>
        <w:drawing>
          <wp:inline distT="0" distB="0" distL="0" distR="0" wp14:anchorId="1DA8C021" wp14:editId="6DDF6A68">
            <wp:extent cx="5679375" cy="388837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679375" cy="3888378"/>
                    </a:xfrm>
                    <a:prstGeom prst="rect">
                      <a:avLst/>
                    </a:prstGeom>
                    <a:ln/>
                  </pic:spPr>
                </pic:pic>
              </a:graphicData>
            </a:graphic>
          </wp:inline>
        </w:drawing>
      </w:r>
    </w:p>
    <w:p w14:paraId="143B4993" w14:textId="77777777" w:rsidR="00DE6F7D" w:rsidRDefault="00844AE2">
      <w:pPr>
        <w:spacing w:after="160"/>
        <w:rPr>
          <w:b/>
          <w:color w:val="0000FF"/>
          <w:sz w:val="28"/>
          <w:szCs w:val="28"/>
        </w:rPr>
      </w:pPr>
      <w:r>
        <w:br w:type="page"/>
      </w:r>
    </w:p>
    <w:p w14:paraId="41824DD1" w14:textId="77777777" w:rsidR="00DE6F7D" w:rsidRDefault="00844AE2">
      <w:pPr>
        <w:numPr>
          <w:ilvl w:val="0"/>
          <w:numId w:val="19"/>
        </w:numPr>
        <w:pBdr>
          <w:top w:val="nil"/>
          <w:left w:val="nil"/>
          <w:bottom w:val="nil"/>
          <w:right w:val="nil"/>
          <w:between w:val="nil"/>
        </w:pBdr>
        <w:rPr>
          <w:b/>
          <w:color w:val="0000FF"/>
        </w:rPr>
      </w:pPr>
      <w:bookmarkStart w:id="25" w:name="_1y810tw" w:colFirst="0" w:colLast="0"/>
      <w:bookmarkEnd w:id="25"/>
      <w:r>
        <w:rPr>
          <w:b/>
          <w:color w:val="0000FF"/>
          <w:sz w:val="28"/>
          <w:szCs w:val="28"/>
          <w:rtl/>
        </w:rPr>
        <w:lastRenderedPageBreak/>
        <w:t>ריכוז שינויים מאז דוח התכנון:</w:t>
      </w:r>
    </w:p>
    <w:p w14:paraId="3EF0145B" w14:textId="77777777" w:rsidR="00DE6F7D" w:rsidRDefault="00844AE2">
      <w:pPr>
        <w:numPr>
          <w:ilvl w:val="0"/>
          <w:numId w:val="22"/>
        </w:numPr>
        <w:pBdr>
          <w:top w:val="nil"/>
          <w:left w:val="nil"/>
          <w:bottom w:val="nil"/>
          <w:right w:val="nil"/>
          <w:between w:val="nil"/>
        </w:pBdr>
        <w:spacing w:after="0" w:line="240" w:lineRule="auto"/>
        <w:rPr>
          <w:color w:val="000000"/>
        </w:rPr>
      </w:pPr>
      <w:r>
        <w:rPr>
          <w:color w:val="000000"/>
          <w:rtl/>
        </w:rPr>
        <w:t>כריית מידע, בניגוד להגדרה של 20 טקסטים מ2 מקורות לפחות, כרגע היכולת הראשונית היא הרבה יותר גדולה.</w:t>
      </w:r>
    </w:p>
    <w:p w14:paraId="1B49C133"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כדי לתת למערכת בסיס טוב של למידה, כרגע המערכת יודעת למשוך מספר רב של ידיעות טוויטר בכל יום על כל מניה כאשר המגבלה למשיכה (כעת אל מול האתרים שנבדקים- </w:t>
      </w:r>
      <w:r>
        <w:rPr>
          <w:color w:val="000000"/>
        </w:rPr>
        <w:t>stocktwits, gurufocus</w:t>
      </w:r>
      <w:r>
        <w:rPr>
          <w:color w:val="000000"/>
          <w:rtl/>
        </w:rPr>
        <w:t>) הוא הזמן שלוקח למשוך את המידע. (באזור השלוש שעות ל2000 טוויטים)</w:t>
      </w:r>
    </w:p>
    <w:p w14:paraId="778588B5" w14:textId="77777777" w:rsidR="00DE6F7D" w:rsidRDefault="00844AE2">
      <w:pPr>
        <w:numPr>
          <w:ilvl w:val="2"/>
          <w:numId w:val="22"/>
        </w:numPr>
        <w:pBdr>
          <w:top w:val="nil"/>
          <w:left w:val="nil"/>
          <w:bottom w:val="nil"/>
          <w:right w:val="nil"/>
          <w:between w:val="nil"/>
        </w:pBdr>
        <w:spacing w:after="0" w:line="240" w:lineRule="auto"/>
        <w:rPr>
          <w:color w:val="000000"/>
        </w:rPr>
      </w:pPr>
      <w:r>
        <w:rPr>
          <w:color w:val="000000"/>
          <w:rtl/>
        </w:rPr>
        <w:t>צריך להגיד שכמות הטווטים היא גדולה אך פחות איכותית ממשתמש מנוסה או בעל ידע מקצועי המכיר את השוק מאשר אדם רגיל שמעלה ידיעה באופן שרירותי.</w:t>
      </w:r>
    </w:p>
    <w:p w14:paraId="58DA7705" w14:textId="77777777" w:rsidR="00DE6F7D" w:rsidRDefault="00844AE2">
      <w:pPr>
        <w:numPr>
          <w:ilvl w:val="2"/>
          <w:numId w:val="22"/>
        </w:numPr>
        <w:pBdr>
          <w:top w:val="nil"/>
          <w:left w:val="nil"/>
          <w:bottom w:val="nil"/>
          <w:right w:val="nil"/>
          <w:between w:val="nil"/>
        </w:pBdr>
        <w:spacing w:after="0" w:line="240" w:lineRule="auto"/>
        <w:rPr>
          <w:color w:val="000000"/>
        </w:rPr>
      </w:pPr>
      <w:r>
        <w:rPr>
          <w:color w:val="000000"/>
          <w:rtl/>
        </w:rPr>
        <w:t>המערכת תדע  עם הזמן לדרג את המשתמשים ולהבין למי לתת משקל גדול יותר על ידי סיווג של אמין/ לא אמין.</w:t>
      </w:r>
    </w:p>
    <w:p w14:paraId="5014F0FA" w14:textId="77777777" w:rsidR="00DE6F7D" w:rsidRDefault="00844AE2">
      <w:pPr>
        <w:numPr>
          <w:ilvl w:val="1"/>
          <w:numId w:val="22"/>
        </w:numPr>
        <w:pBdr>
          <w:top w:val="nil"/>
          <w:left w:val="nil"/>
          <w:bottom w:val="nil"/>
          <w:right w:val="nil"/>
          <w:between w:val="nil"/>
        </w:pBdr>
        <w:spacing w:after="0" w:line="240" w:lineRule="auto"/>
        <w:rPr>
          <w:color w:val="000000"/>
        </w:rPr>
      </w:pPr>
      <w:r>
        <w:rPr>
          <w:color w:val="000000"/>
          <w:rtl/>
        </w:rPr>
        <w:t xml:space="preserve">משיכת הדיווחים על מכירות וקניות של הבעלי עיניין מאתר </w:t>
      </w:r>
      <w:r>
        <w:rPr>
          <w:color w:val="000000"/>
        </w:rPr>
        <w:t>gurufocus</w:t>
      </w:r>
      <w:r>
        <w:rPr>
          <w:color w:val="000000"/>
          <w:rtl/>
        </w:rPr>
        <w:t>, מאוד פשוטים (לאחר ניתוח והבנה איך האתר בנוי), ניתן למשוך במספר שניות את העדכון של החודש האחרון, ובמספר דקות את כל ההיסטוריה של המידע.</w:t>
      </w:r>
    </w:p>
    <w:p w14:paraId="4E6D91D1" w14:textId="77777777" w:rsidR="00DE6F7D" w:rsidRDefault="00844AE2">
      <w:pPr>
        <w:numPr>
          <w:ilvl w:val="0"/>
          <w:numId w:val="22"/>
        </w:numPr>
        <w:pBdr>
          <w:top w:val="nil"/>
          <w:left w:val="nil"/>
          <w:bottom w:val="nil"/>
          <w:right w:val="nil"/>
          <w:between w:val="nil"/>
        </w:pBdr>
        <w:spacing w:after="0" w:line="240" w:lineRule="auto"/>
        <w:rPr>
          <w:color w:val="000000"/>
        </w:rPr>
      </w:pPr>
      <w:r>
        <w:rPr>
          <w:color w:val="000000"/>
          <w:rtl/>
        </w:rPr>
        <w:t>עיבוד מידע:</w:t>
      </w:r>
    </w:p>
    <w:p w14:paraId="5C7FE773" w14:textId="77777777" w:rsidR="00DE6F7D" w:rsidRDefault="00844AE2">
      <w:pPr>
        <w:numPr>
          <w:ilvl w:val="1"/>
          <w:numId w:val="22"/>
        </w:numPr>
        <w:pBdr>
          <w:top w:val="nil"/>
          <w:left w:val="nil"/>
          <w:bottom w:val="nil"/>
          <w:right w:val="nil"/>
          <w:between w:val="nil"/>
        </w:pBdr>
        <w:spacing w:line="240" w:lineRule="auto"/>
        <w:rPr>
          <w:color w:val="000000"/>
        </w:rPr>
      </w:pPr>
      <w:r>
        <w:rPr>
          <w:color w:val="000000"/>
          <w:rtl/>
        </w:rPr>
        <w:t xml:space="preserve">בהיבט זה, בחרנו בספריית </w:t>
      </w:r>
      <w:r>
        <w:rPr>
          <w:color w:val="000000"/>
        </w:rPr>
        <w:t>NLTK</w:t>
      </w:r>
      <w:r>
        <w:rPr>
          <w:color w:val="000000"/>
          <w:rtl/>
        </w:rPr>
        <w:t>, אשר מבצע את הפונקציונליות הדרושה לנו, תוך מתן ביצועים גבוהים ויעילים, ובעלת קהילת משתמשים רחבה. עיבוד המידע יכלול הן את ציון הסנטימנטלי לטקסטים, והן את ההיבט הסטטיסטי/ הניתוח הטכני.</w:t>
      </w:r>
    </w:p>
    <w:p w14:paraId="31DF0F87" w14:textId="77777777" w:rsidR="00DE6F7D" w:rsidRDefault="00844AE2">
      <w:pPr>
        <w:spacing w:line="240" w:lineRule="auto"/>
      </w:pPr>
      <w:r>
        <w:rPr>
          <w:rtl/>
        </w:rPr>
        <w:t xml:space="preserve">מידול מידע: </w:t>
      </w:r>
    </w:p>
    <w:p w14:paraId="55638555" w14:textId="77777777" w:rsidR="00DE6F7D" w:rsidRDefault="00844AE2">
      <w:pPr>
        <w:numPr>
          <w:ilvl w:val="0"/>
          <w:numId w:val="21"/>
        </w:numPr>
        <w:pBdr>
          <w:top w:val="nil"/>
          <w:left w:val="nil"/>
          <w:bottom w:val="nil"/>
          <w:right w:val="nil"/>
          <w:between w:val="nil"/>
        </w:pBdr>
        <w:spacing w:after="0" w:line="240" w:lineRule="auto"/>
        <w:rPr>
          <w:color w:val="000000"/>
        </w:rPr>
      </w:pPr>
      <w:r>
        <w:rPr>
          <w:color w:val="000000"/>
          <w:rtl/>
        </w:rPr>
        <w:t xml:space="preserve">בחרנו במודל מסוג </w:t>
      </w:r>
      <w:r>
        <w:rPr>
          <w:color w:val="000000"/>
        </w:rPr>
        <w:t>RNN+LSTM</w:t>
      </w:r>
      <w:r>
        <w:rPr>
          <w:color w:val="000000"/>
          <w:rtl/>
        </w:rPr>
        <w:t xml:space="preserve">, מודל זה משלב מערכת למידה מזמן קצר - היום האחרון וחיזוי על פני חודשיים, לאחר מכן לרשת נוירונים אשר מוציאה פלט יחיד מחיר סגירה עבור היום הבא. </w:t>
      </w:r>
    </w:p>
    <w:p w14:paraId="65FEFF2B" w14:textId="77777777" w:rsidR="00DE6F7D" w:rsidRDefault="00844AE2">
      <w:pPr>
        <w:numPr>
          <w:ilvl w:val="1"/>
          <w:numId w:val="21"/>
        </w:numPr>
        <w:pBdr>
          <w:top w:val="nil"/>
          <w:left w:val="nil"/>
          <w:bottom w:val="nil"/>
          <w:right w:val="nil"/>
          <w:between w:val="nil"/>
        </w:pBdr>
        <w:spacing w:after="0" w:line="240" w:lineRule="auto"/>
        <w:rPr>
          <w:color w:val="000000"/>
        </w:rPr>
      </w:pPr>
      <w:r>
        <w:rPr>
          <w:color w:val="000000"/>
          <w:rtl/>
        </w:rPr>
        <w:t>יבחנו בהמשך מודלים נוספים, לטווח קצר ולטווח ארוך בנפרד.</w:t>
      </w:r>
    </w:p>
    <w:p w14:paraId="0290070A" w14:textId="77777777" w:rsidR="00DE6F7D" w:rsidRDefault="00844AE2">
      <w:pPr>
        <w:numPr>
          <w:ilvl w:val="1"/>
          <w:numId w:val="21"/>
        </w:numPr>
        <w:pBdr>
          <w:top w:val="nil"/>
          <w:left w:val="nil"/>
          <w:bottom w:val="nil"/>
          <w:right w:val="nil"/>
          <w:between w:val="nil"/>
        </w:pBdr>
        <w:spacing w:line="240" w:lineRule="auto"/>
        <w:rPr>
          <w:color w:val="000000"/>
        </w:rPr>
      </w:pPr>
      <w:r>
        <w:rPr>
          <w:color w:val="000000"/>
          <w:rtl/>
        </w:rPr>
        <w:t xml:space="preserve">נבדקו בסקירת הספרות שלושה מודלים אחרים, מסורתיים יותר כגון </w:t>
      </w:r>
      <w:r>
        <w:rPr>
          <w:color w:val="000000"/>
        </w:rPr>
        <w:t>SVM</w:t>
      </w:r>
      <w:r>
        <w:rPr>
          <w:color w:val="000000"/>
          <w:rtl/>
        </w:rPr>
        <w:t xml:space="preserve"> אשר הניבו תוצאות לא חד משמעיות, אנו נשתדל להפיק תוצאות חד משמעיות, אם כדאי או לא להשקיע במניה מסוימת.</w:t>
      </w:r>
    </w:p>
    <w:p w14:paraId="6A6ACC1E" w14:textId="77777777" w:rsidR="00DE6F7D" w:rsidRDefault="00844AE2">
      <w:pPr>
        <w:spacing w:after="160"/>
        <w:rPr>
          <w:b/>
          <w:color w:val="0000FF"/>
          <w:sz w:val="28"/>
          <w:szCs w:val="28"/>
        </w:rPr>
      </w:pPr>
      <w:r>
        <w:br w:type="page"/>
      </w:r>
    </w:p>
    <w:p w14:paraId="1E2591AA" w14:textId="77777777" w:rsidR="00DE6F7D" w:rsidRDefault="00844AE2">
      <w:pPr>
        <w:numPr>
          <w:ilvl w:val="0"/>
          <w:numId w:val="19"/>
        </w:numPr>
        <w:pBdr>
          <w:top w:val="nil"/>
          <w:left w:val="nil"/>
          <w:bottom w:val="nil"/>
          <w:right w:val="nil"/>
          <w:between w:val="nil"/>
        </w:pBdr>
        <w:rPr>
          <w:b/>
          <w:color w:val="0000FF"/>
        </w:rPr>
      </w:pPr>
      <w:bookmarkStart w:id="26" w:name="_4i7ojhp" w:colFirst="0" w:colLast="0"/>
      <w:bookmarkEnd w:id="26"/>
      <w:r>
        <w:rPr>
          <w:b/>
          <w:color w:val="0000FF"/>
          <w:sz w:val="28"/>
          <w:szCs w:val="28"/>
          <w:rtl/>
        </w:rPr>
        <w:lastRenderedPageBreak/>
        <w:t>עדכון סטטוס ניהול וגידור סיכונים:</w:t>
      </w:r>
    </w:p>
    <w:p w14:paraId="2251ED6B" w14:textId="77777777" w:rsidR="00DE6F7D" w:rsidRDefault="00844AE2">
      <w:pPr>
        <w:spacing w:line="240" w:lineRule="auto"/>
      </w:pPr>
      <w:r>
        <w:rPr>
          <w:rtl/>
        </w:rPr>
        <w:t xml:space="preserve"> כריית מידע:</w:t>
      </w:r>
    </w:p>
    <w:p w14:paraId="3C0DE05D" w14:textId="77777777" w:rsidR="00DE6F7D" w:rsidRDefault="00844AE2">
      <w:pPr>
        <w:numPr>
          <w:ilvl w:val="0"/>
          <w:numId w:val="3"/>
        </w:numPr>
        <w:pBdr>
          <w:top w:val="nil"/>
          <w:left w:val="nil"/>
          <w:bottom w:val="nil"/>
          <w:right w:val="nil"/>
          <w:between w:val="nil"/>
        </w:pBdr>
        <w:spacing w:after="0" w:line="240" w:lineRule="auto"/>
        <w:rPr>
          <w:color w:val="000000"/>
        </w:rPr>
      </w:pPr>
      <w:r>
        <w:rPr>
          <w:color w:val="000000"/>
          <w:rtl/>
        </w:rPr>
        <w:t>גישה למידע-  כריית המידע מתבצעת על בסיס קוד האתר (</w:t>
      </w:r>
      <w:r>
        <w:rPr>
          <w:color w:val="000000"/>
        </w:rPr>
        <w:t>html- source code</w:t>
      </w:r>
      <w:r>
        <w:rPr>
          <w:color w:val="000000"/>
          <w:rtl/>
        </w:rPr>
        <w:t>), כאשר יש שוני בין אתר לאתר ומה שיעבוד על אתר אחד, לא יתאים לאתר השני. לכן יש להתאים את סגנון הכרייה מכל אתר בנפרד.כל אתר יכול גם לשנות את האופן בו הוא מציג מידע ולכן</w:t>
      </w:r>
    </w:p>
    <w:p w14:paraId="7B6515FD"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 xml:space="preserve"> יש צורך לבצע בקרה ומעקב באופן תקופתי וקבוע אחריי קוד האתר ותצורת כריית המידע (האם האתר שינה את העיצוב, צורת התצוגה או צורת האחסון), כי בלי כרייה נכונה המערכת לא תדע ללמוד את המידע.</w:t>
      </w:r>
    </w:p>
    <w:p w14:paraId="700992AD" w14:textId="77777777" w:rsidR="00DE6F7D" w:rsidRDefault="00844AE2">
      <w:pPr>
        <w:numPr>
          <w:ilvl w:val="1"/>
          <w:numId w:val="3"/>
        </w:numPr>
        <w:pBdr>
          <w:top w:val="nil"/>
          <w:left w:val="nil"/>
          <w:bottom w:val="nil"/>
          <w:right w:val="nil"/>
          <w:between w:val="nil"/>
        </w:pBdr>
        <w:spacing w:after="0" w:line="240" w:lineRule="auto"/>
      </w:pPr>
      <w:r>
        <w:rPr>
          <w:color w:val="000000"/>
          <w:rtl/>
        </w:rPr>
        <w:t xml:space="preserve">עם הגשת דו"ח הבניים, אתר </w:t>
      </w:r>
      <w:r>
        <w:rPr>
          <w:color w:val="000000"/>
        </w:rPr>
        <w:t>stocktweets</w:t>
      </w:r>
      <w:r>
        <w:rPr>
          <w:color w:val="000000"/>
          <w:rtl/>
        </w:rPr>
        <w:t xml:space="preserve"> הוסיף פרסומת קופצת פנימית כאשר ניגשים לכתובת המניה באתר, דבר המבטל את פעולת הכרייה.</w:t>
      </w:r>
      <w:r>
        <w:rPr>
          <w:color w:val="000000"/>
          <w:rtl/>
        </w:rPr>
        <w:br/>
        <w:t xml:space="preserve">בקוד המוצג פה בנספח של הקוד אין התייחסות לכך, אבל הקוד כבר תוקן והוכנסה מתודה הבודקת אם יש פרסומות קופצות ומאפשר לזחלן לעבוד כהלכה). </w:t>
      </w:r>
    </w:p>
    <w:p w14:paraId="3A4CFC25" w14:textId="77777777" w:rsidR="00DE6F7D" w:rsidRDefault="00844AE2">
      <w:pPr>
        <w:numPr>
          <w:ilvl w:val="0"/>
          <w:numId w:val="3"/>
        </w:numPr>
        <w:pBdr>
          <w:top w:val="nil"/>
          <w:left w:val="nil"/>
          <w:bottom w:val="nil"/>
          <w:right w:val="nil"/>
          <w:between w:val="nil"/>
        </w:pBdr>
        <w:spacing w:after="0" w:line="240" w:lineRule="auto"/>
        <w:rPr>
          <w:color w:val="000000"/>
        </w:rPr>
      </w:pPr>
      <w:r>
        <w:rPr>
          <w:color w:val="000000"/>
          <w:rtl/>
        </w:rPr>
        <w:t xml:space="preserve">זיהוי כרובוט- אופן כריית המידע רגיש מאוד אל מול כל אתר בנפרד, כל חברה או אתר מעוניינים להגן על השרת שלהם מפני מספר רב של בקשות אוטומטיות. בשלב מסויים ניתן לדמות לאחר הרבה בקשות את הדימיון למתקפת </w:t>
      </w:r>
      <w:r>
        <w:rPr>
          <w:color w:val="000000"/>
        </w:rPr>
        <w:t>DDOS</w:t>
      </w:r>
      <w:r>
        <w:rPr>
          <w:color w:val="000000"/>
          <w:rtl/>
        </w:rPr>
        <w:t>. לכן ישנה הגנה אוטומטית ברמה זו אחרת של כל אתר, אם האתר ידע לסמן את הזחלן כרובוט אוטומטי ולחסום אותו. כדי להימנע מהסיטואציה יש לבצע פעולות שונות אל מול כל בקשת מידע מהשרת. בעיקר ניסוי וטעיה ואלו הכללים המנחים:</w:t>
      </w:r>
    </w:p>
    <w:p w14:paraId="3671F6AD"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 xml:space="preserve">השהיות יזומות בין הבקשות- דימוי פעולה של אדם ממוצע ולא רובוט העובד באופן אוטומטי ולפעמים מהר מדי עוד לפני שהדף נטען. </w:t>
      </w:r>
    </w:p>
    <w:p w14:paraId="4D111F84"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קצב לחיצות- בנוסף לשהיות בין הבקשות, לחיצות על הכפתורים וקישורים באתר בצורה איטית יחסית ולא מהירה. ובדיקה של כפתורים אמיתיים ולא ללחות על כפתור/קישור שקיים בקוד ולא באתר שהמשתמש רואה.</w:t>
      </w:r>
    </w:p>
    <w:p w14:paraId="24F2EE89"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שינוי מזהה דפדפן- החלפת מדמה הדפדפן(</w:t>
      </w:r>
      <w:r>
        <w:rPr>
          <w:color w:val="000000"/>
        </w:rPr>
        <w:t>driver)- Chrome, Firefox</w:t>
      </w:r>
      <w:r>
        <w:rPr>
          <w:color w:val="000000"/>
          <w:rtl/>
        </w:rPr>
        <w:t xml:space="preserve"> פרט מידע זה בנוסף לכתובת יכולה להגביר את החשד לזחלן רובוטי.</w:t>
      </w:r>
    </w:p>
    <w:p w14:paraId="16B5C09C"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 xml:space="preserve">בקשות לשרת דרך שרת </w:t>
      </w:r>
      <w:r>
        <w:rPr>
          <w:color w:val="000000"/>
        </w:rPr>
        <w:t>proxy</w:t>
      </w:r>
      <w:r>
        <w:rPr>
          <w:color w:val="000000"/>
          <w:rtl/>
        </w:rPr>
        <w:t>- לשנות את הכתובת המבקשת את הבקשה מהשרת.</w:t>
      </w:r>
    </w:p>
    <w:p w14:paraId="55AAD50C" w14:textId="77777777" w:rsidR="00DE6F7D" w:rsidRDefault="00844AE2">
      <w:pPr>
        <w:numPr>
          <w:ilvl w:val="0"/>
          <w:numId w:val="3"/>
        </w:numPr>
        <w:pBdr>
          <w:top w:val="nil"/>
          <w:left w:val="nil"/>
          <w:bottom w:val="nil"/>
          <w:right w:val="nil"/>
          <w:between w:val="nil"/>
        </w:pBdr>
        <w:spacing w:after="0" w:line="240" w:lineRule="auto"/>
        <w:rPr>
          <w:color w:val="000000"/>
        </w:rPr>
      </w:pPr>
      <w:r>
        <w:rPr>
          <w:color w:val="000000"/>
          <w:rtl/>
        </w:rPr>
        <w:t>שינוי ספריות- מעקב אחרי עידכונים ושינויים של הספריות איתם אנחנו עובדים. ספרייה מסויימת יכולה להפסיק שירות מסויים ויהיה צורך לשנות את הקוד בהתאם או לחליף לספרייה אחרת ולמצוא פתרון אחר.</w:t>
      </w:r>
    </w:p>
    <w:p w14:paraId="15BC05ED" w14:textId="77777777" w:rsidR="00DE6F7D" w:rsidRDefault="00844AE2">
      <w:pPr>
        <w:numPr>
          <w:ilvl w:val="0"/>
          <w:numId w:val="3"/>
        </w:numPr>
        <w:pBdr>
          <w:top w:val="nil"/>
          <w:left w:val="nil"/>
          <w:bottom w:val="nil"/>
          <w:right w:val="nil"/>
          <w:between w:val="nil"/>
        </w:pBdr>
        <w:spacing w:line="240" w:lineRule="auto"/>
      </w:pPr>
      <w:r>
        <w:rPr>
          <w:color w:val="000000"/>
          <w:rtl/>
        </w:rPr>
        <w:t>חוקיות כריית מידע- כמו שציון בתחילת המסמך, כרגע חוקית כריית מידע המוצג ללא גישה בתשלום מאושר לכרייה, אך עם זאת יש הגבלות (לא לזחלני כריית מידע, אבל כן לבוטים של חיפוש, כמו גוגל) שמכבדים את קובץ ה</w:t>
      </w:r>
      <w:r>
        <w:rPr>
          <w:color w:val="000000"/>
        </w:rPr>
        <w:t>robots.txt</w:t>
      </w:r>
      <w:r>
        <w:rPr>
          <w:color w:val="000000"/>
          <w:rtl/>
        </w:rPr>
        <w:t xml:space="preserve"> של כל אתר לגבי הצגת האינדקס שלו באתרי החיפוש. מתוך השפע של המידע ופרויקט הלימודי הוחלט לעמוד גם בתנאים של ה</w:t>
      </w:r>
      <w:r>
        <w:rPr>
          <w:color w:val="000000"/>
        </w:rPr>
        <w:t>robots.txt</w:t>
      </w:r>
      <w:r>
        <w:rPr>
          <w:color w:val="000000"/>
          <w:rtl/>
        </w:rPr>
        <w:t>, וכמובן לאסוף מידע שזמין לציבור בחינם.</w:t>
      </w:r>
    </w:p>
    <w:p w14:paraId="693C2365" w14:textId="77777777" w:rsidR="00DE6F7D" w:rsidRDefault="00844AE2">
      <w:pPr>
        <w:spacing w:line="240" w:lineRule="auto"/>
      </w:pPr>
      <w:r>
        <w:rPr>
          <w:rtl/>
        </w:rPr>
        <w:t>עיבוד מידע:</w:t>
      </w:r>
    </w:p>
    <w:p w14:paraId="4326D2C7" w14:textId="77777777" w:rsidR="00DE6F7D" w:rsidRDefault="00844AE2">
      <w:pPr>
        <w:numPr>
          <w:ilvl w:val="0"/>
          <w:numId w:val="11"/>
        </w:numPr>
        <w:pBdr>
          <w:top w:val="nil"/>
          <w:left w:val="nil"/>
          <w:bottom w:val="nil"/>
          <w:right w:val="nil"/>
          <w:between w:val="nil"/>
        </w:pBdr>
        <w:spacing w:after="0" w:line="240" w:lineRule="auto"/>
        <w:rPr>
          <w:color w:val="000000"/>
        </w:rPr>
      </w:pPr>
      <w:r>
        <w:rPr>
          <w:color w:val="000000"/>
          <w:rtl/>
        </w:rPr>
        <w:t>המודל הטקסטואלי עלול להסתמך על טקסטים שאינם משמעותיים מספיק על מנת להשפיע על שוק ההון בפועל, להפיק ממנו תובנות שגויות, אשר יגרמו לביצוע פעולות קנייה/מכירה לא רצויות.</w:t>
      </w:r>
    </w:p>
    <w:p w14:paraId="4370E426" w14:textId="77777777" w:rsidR="00DE6F7D" w:rsidRDefault="00844AE2">
      <w:pPr>
        <w:numPr>
          <w:ilvl w:val="0"/>
          <w:numId w:val="11"/>
        </w:numPr>
        <w:pBdr>
          <w:top w:val="nil"/>
          <w:left w:val="nil"/>
          <w:bottom w:val="nil"/>
          <w:right w:val="nil"/>
          <w:between w:val="nil"/>
        </w:pBdr>
        <w:spacing w:after="0" w:line="240" w:lineRule="auto"/>
        <w:rPr>
          <w:color w:val="000000"/>
        </w:rPr>
      </w:pPr>
      <w:r>
        <w:rPr>
          <w:color w:val="000000"/>
          <w:rtl/>
        </w:rPr>
        <w:t>המודל הטקסטואלי עלול לא להבין כראוי טקסטים בעלי אופן ציני או בעלי מאפייני רטוריקה אחרים, ולהפיק תובנות שגויות.</w:t>
      </w:r>
    </w:p>
    <w:p w14:paraId="5CED670F" w14:textId="77777777" w:rsidR="00DE6F7D" w:rsidRDefault="00844AE2">
      <w:pPr>
        <w:numPr>
          <w:ilvl w:val="0"/>
          <w:numId w:val="11"/>
        </w:numPr>
        <w:pBdr>
          <w:top w:val="nil"/>
          <w:left w:val="nil"/>
          <w:bottom w:val="nil"/>
          <w:right w:val="nil"/>
          <w:between w:val="nil"/>
        </w:pBdr>
        <w:spacing w:line="240" w:lineRule="auto"/>
        <w:rPr>
          <w:color w:val="000000"/>
        </w:rPr>
      </w:pPr>
      <w:r>
        <w:rPr>
          <w:color w:val="000000"/>
          <w:rtl/>
        </w:rPr>
        <w:lastRenderedPageBreak/>
        <w:t>המודל הטקסטואלי עלול להסתמך על אישים/כתבים/ארגונים שאינם אמינים.</w:t>
      </w:r>
    </w:p>
    <w:p w14:paraId="1A97A1D0" w14:textId="77777777" w:rsidR="00DE6F7D" w:rsidRDefault="00844AE2">
      <w:pPr>
        <w:spacing w:line="240" w:lineRule="auto"/>
      </w:pPr>
      <w:r>
        <w:rPr>
          <w:rtl/>
        </w:rPr>
        <w:t>מידול מידע:</w:t>
      </w:r>
    </w:p>
    <w:p w14:paraId="4627699A" w14:textId="77777777" w:rsidR="00DE6F7D" w:rsidRDefault="00844AE2">
      <w:pPr>
        <w:numPr>
          <w:ilvl w:val="0"/>
          <w:numId w:val="3"/>
        </w:numPr>
        <w:pBdr>
          <w:top w:val="nil"/>
          <w:left w:val="nil"/>
          <w:bottom w:val="nil"/>
          <w:right w:val="nil"/>
          <w:between w:val="nil"/>
        </w:pBdr>
        <w:spacing w:after="0" w:line="240" w:lineRule="auto"/>
        <w:rPr>
          <w:color w:val="000000"/>
        </w:rPr>
      </w:pPr>
      <w:r>
        <w:rPr>
          <w:color w:val="000000"/>
          <w:rtl/>
        </w:rPr>
        <w:t xml:space="preserve">מבחינת מודל, יבחנו שני קריטריונים אשר יכולים להוות סיכונים, יחס רווח לסיכון ואחוז שגיאה. </w:t>
      </w:r>
    </w:p>
    <w:p w14:paraId="710B05E5"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הסיכון העיקרי הוא מידת הצלחה נמוכה בעת חיזוי, כאשר יחושב מדד שארפ, כלומר יחושב היחס בין רווח לסיכון וכך תמדד מידת ההצלחה.</w:t>
      </w:r>
      <w:r>
        <w:rPr>
          <w:color w:val="000000"/>
          <w:rtl/>
        </w:rPr>
        <w:br/>
        <w:t>כדי לצמצם את הסיכון, נבחן מעתה מספר מודלים נוספים ונפעל לבחור את המודל שיניב תוצאה גבוה יותר.</w:t>
      </w:r>
    </w:p>
    <w:p w14:paraId="4EEE10EF" w14:textId="77777777" w:rsidR="00DE6F7D" w:rsidRDefault="00844AE2">
      <w:pPr>
        <w:numPr>
          <w:ilvl w:val="1"/>
          <w:numId w:val="3"/>
        </w:numPr>
        <w:pBdr>
          <w:top w:val="nil"/>
          <w:left w:val="nil"/>
          <w:bottom w:val="nil"/>
          <w:right w:val="nil"/>
          <w:between w:val="nil"/>
        </w:pBdr>
        <w:spacing w:after="0" w:line="240" w:lineRule="auto"/>
        <w:rPr>
          <w:color w:val="000000"/>
        </w:rPr>
      </w:pPr>
      <w:r>
        <w:rPr>
          <w:color w:val="000000"/>
          <w:rtl/>
        </w:rPr>
        <w:t>אי מציאת קשר ישיר בין עלייה/ירידה של מניה לניתוח ידיעות טקסט, הפתרון שמוצע הוא שימוש במידע סטטיסטי וטכני במקביל להשבחת התוצאות.</w:t>
      </w:r>
    </w:p>
    <w:p w14:paraId="1E0C8CA6" w14:textId="77777777" w:rsidR="00DE6F7D" w:rsidRDefault="00844AE2">
      <w:pPr>
        <w:numPr>
          <w:ilvl w:val="1"/>
          <w:numId w:val="3"/>
        </w:numPr>
        <w:pBdr>
          <w:top w:val="nil"/>
          <w:left w:val="nil"/>
          <w:bottom w:val="nil"/>
          <w:right w:val="nil"/>
          <w:between w:val="nil"/>
        </w:pBdr>
        <w:spacing w:line="240" w:lineRule="auto"/>
        <w:rPr>
          <w:color w:val="000000"/>
        </w:rPr>
      </w:pPr>
      <w:r>
        <w:rPr>
          <w:color w:val="000000"/>
          <w:rtl/>
        </w:rPr>
        <w:t xml:space="preserve">מבחינת אחוז שגיאה, נבחן אפשרויות שונות בתוך כל מודל, יחס למידה, כמות מקבצי נתונים, שכבות וכמות נוירונים ברשת. </w:t>
      </w:r>
    </w:p>
    <w:p w14:paraId="627C7E64" w14:textId="77777777" w:rsidR="00DE6F7D" w:rsidRDefault="00844AE2">
      <w:pPr>
        <w:spacing w:line="240" w:lineRule="auto"/>
      </w:pPr>
      <w:r>
        <w:rPr>
          <w:rtl/>
        </w:rPr>
        <w:t>לוח זמנים:</w:t>
      </w:r>
    </w:p>
    <w:p w14:paraId="5D09A41C" w14:textId="77777777" w:rsidR="00DE6F7D" w:rsidRDefault="00844AE2">
      <w:pPr>
        <w:spacing w:line="240" w:lineRule="auto"/>
        <w:rPr>
          <w:b/>
        </w:rPr>
      </w:pPr>
      <w:r>
        <w:rPr>
          <w:b/>
          <w:rtl/>
        </w:rPr>
        <w:t xml:space="preserve">מילואים נוספים של חבר הפרוייקט, כרגע עומדים מתחילת הפרוייקט על </w:t>
      </w:r>
      <w:r>
        <w:rPr>
          <w:b/>
          <w:u w:val="single"/>
        </w:rPr>
        <w:t>84.5</w:t>
      </w:r>
      <w:r>
        <w:rPr>
          <w:b/>
          <w:rtl/>
        </w:rPr>
        <w:t xml:space="preserve"> ימים של מילואים.</w:t>
      </w:r>
    </w:p>
    <w:p w14:paraId="55E9A195" w14:textId="77777777" w:rsidR="00DE6F7D" w:rsidRDefault="00844AE2">
      <w:pPr>
        <w:spacing w:after="160"/>
        <w:rPr>
          <w:b/>
        </w:rPr>
      </w:pPr>
      <w:r>
        <w:br w:type="page"/>
      </w:r>
    </w:p>
    <w:p w14:paraId="7EE8C20B" w14:textId="77777777" w:rsidR="00DE6F7D" w:rsidRDefault="00844AE2">
      <w:pPr>
        <w:numPr>
          <w:ilvl w:val="0"/>
          <w:numId w:val="19"/>
        </w:numPr>
        <w:pBdr>
          <w:top w:val="nil"/>
          <w:left w:val="nil"/>
          <w:bottom w:val="nil"/>
          <w:right w:val="nil"/>
          <w:between w:val="nil"/>
        </w:pBdr>
        <w:rPr>
          <w:b/>
          <w:color w:val="0000FF"/>
        </w:rPr>
      </w:pPr>
      <w:bookmarkStart w:id="27" w:name="_2xcytpi" w:colFirst="0" w:colLast="0"/>
      <w:bookmarkEnd w:id="27"/>
      <w:r>
        <w:rPr>
          <w:b/>
          <w:color w:val="0000FF"/>
          <w:sz w:val="28"/>
          <w:szCs w:val="28"/>
          <w:rtl/>
        </w:rPr>
        <w:lastRenderedPageBreak/>
        <w:t>רשימת מקורות :</w:t>
      </w:r>
    </w:p>
    <w:p w14:paraId="426915EF" w14:textId="77777777" w:rsidR="00DE6F7D" w:rsidRDefault="00DE6F7D">
      <w:pPr>
        <w:pBdr>
          <w:top w:val="nil"/>
          <w:left w:val="nil"/>
          <w:bottom w:val="nil"/>
          <w:right w:val="nil"/>
          <w:between w:val="nil"/>
        </w:pBdr>
        <w:rPr>
          <w:b/>
          <w:color w:val="0000FF"/>
          <w:sz w:val="22"/>
          <w:szCs w:val="22"/>
        </w:rPr>
      </w:pPr>
    </w:p>
    <w:p w14:paraId="547B4811" w14:textId="77777777" w:rsidR="00DE6F7D" w:rsidRDefault="00844AE2">
      <w:pPr>
        <w:numPr>
          <w:ilvl w:val="0"/>
          <w:numId w:val="3"/>
        </w:numPr>
        <w:pBdr>
          <w:top w:val="nil"/>
          <w:left w:val="nil"/>
          <w:bottom w:val="nil"/>
          <w:right w:val="nil"/>
          <w:between w:val="nil"/>
        </w:pBdr>
        <w:spacing w:after="0"/>
        <w:rPr>
          <w:color w:val="000000"/>
        </w:rPr>
      </w:pPr>
      <w:r>
        <w:rPr>
          <w:color w:val="000000"/>
          <w:rtl/>
        </w:rPr>
        <w:t>ספרייה להצגת תרשימים</w:t>
      </w:r>
      <w:r>
        <w:rPr>
          <w:color w:val="000000"/>
        </w:rPr>
        <w:t>:</w:t>
      </w:r>
      <w:hyperlink r:id="rId48">
        <w:r>
          <w:rPr>
            <w:color w:val="0563C1"/>
            <w:u w:val="single"/>
          </w:rPr>
          <w:t>https://matplotlib.org/</w:t>
        </w:r>
      </w:hyperlink>
    </w:p>
    <w:p w14:paraId="188890A4" w14:textId="77777777" w:rsidR="00DE6F7D" w:rsidRDefault="00844AE2">
      <w:pPr>
        <w:numPr>
          <w:ilvl w:val="0"/>
          <w:numId w:val="3"/>
        </w:numPr>
        <w:pBdr>
          <w:top w:val="nil"/>
          <w:left w:val="nil"/>
          <w:bottom w:val="nil"/>
          <w:right w:val="nil"/>
          <w:between w:val="nil"/>
        </w:pBdr>
        <w:spacing w:after="0"/>
        <w:rPr>
          <w:color w:val="000000"/>
        </w:rPr>
      </w:pPr>
      <w:r>
        <w:rPr>
          <w:color w:val="000000"/>
          <w:rtl/>
        </w:rPr>
        <w:t>ספרייה בפייתון לסידור מקדים של המידע</w:t>
      </w:r>
      <w:r>
        <w:rPr>
          <w:color w:val="000000"/>
        </w:rPr>
        <w:t xml:space="preserve">: </w:t>
      </w:r>
      <w:hyperlink r:id="rId49">
        <w:r>
          <w:rPr>
            <w:color w:val="0563C1"/>
            <w:u w:val="single"/>
          </w:rPr>
          <w:t>https://scikit-learn.org/stable/</w:t>
        </w:r>
      </w:hyperlink>
    </w:p>
    <w:p w14:paraId="4A219C99" w14:textId="77777777" w:rsidR="00DE6F7D" w:rsidRDefault="00844AE2">
      <w:pPr>
        <w:numPr>
          <w:ilvl w:val="0"/>
          <w:numId w:val="3"/>
        </w:numPr>
        <w:pBdr>
          <w:top w:val="nil"/>
          <w:left w:val="nil"/>
          <w:bottom w:val="nil"/>
          <w:right w:val="nil"/>
          <w:between w:val="nil"/>
        </w:pBdr>
        <w:spacing w:after="0"/>
        <w:rPr>
          <w:color w:val="000000"/>
        </w:rPr>
      </w:pPr>
      <w:r>
        <w:rPr>
          <w:color w:val="000000"/>
          <w:rtl/>
        </w:rPr>
        <w:t>ספרייה לשימוש מודלים</w:t>
      </w:r>
      <w:r>
        <w:rPr>
          <w:color w:val="000000"/>
        </w:rPr>
        <w:t xml:space="preserve">: </w:t>
      </w:r>
      <w:hyperlink r:id="rId50">
        <w:r>
          <w:rPr>
            <w:color w:val="0563C1"/>
            <w:u w:val="single"/>
          </w:rPr>
          <w:t>https://keras.io/</w:t>
        </w:r>
      </w:hyperlink>
    </w:p>
    <w:p w14:paraId="06817C31" w14:textId="77777777" w:rsidR="00DE6F7D" w:rsidRDefault="00844AE2">
      <w:pPr>
        <w:numPr>
          <w:ilvl w:val="0"/>
          <w:numId w:val="3"/>
        </w:numPr>
        <w:pBdr>
          <w:top w:val="nil"/>
          <w:left w:val="nil"/>
          <w:bottom w:val="nil"/>
          <w:right w:val="nil"/>
          <w:between w:val="nil"/>
        </w:pBdr>
        <w:spacing w:after="0"/>
        <w:rPr>
          <w:color w:val="000000"/>
        </w:rPr>
      </w:pPr>
      <w:r>
        <w:rPr>
          <w:color w:val="000000"/>
          <w:rtl/>
        </w:rPr>
        <w:t>ספריית פייתון למספרים נומרים</w:t>
      </w:r>
      <w:r>
        <w:rPr>
          <w:color w:val="000000"/>
        </w:rPr>
        <w:t xml:space="preserve">: </w:t>
      </w:r>
      <w:hyperlink r:id="rId51">
        <w:r>
          <w:rPr>
            <w:color w:val="0563C1"/>
            <w:u w:val="single"/>
          </w:rPr>
          <w:t>https://numpy.org/</w:t>
        </w:r>
      </w:hyperlink>
    </w:p>
    <w:p w14:paraId="308618C7" w14:textId="77777777" w:rsidR="00DE6F7D" w:rsidRDefault="00844AE2">
      <w:pPr>
        <w:numPr>
          <w:ilvl w:val="0"/>
          <w:numId w:val="3"/>
        </w:numPr>
        <w:pBdr>
          <w:top w:val="nil"/>
          <w:left w:val="nil"/>
          <w:bottom w:val="nil"/>
          <w:right w:val="nil"/>
          <w:between w:val="nil"/>
        </w:pBdr>
        <w:spacing w:after="0"/>
        <w:rPr>
          <w:color w:val="000000"/>
        </w:rPr>
      </w:pPr>
      <w:r>
        <w:rPr>
          <w:color w:val="000000"/>
          <w:rtl/>
        </w:rPr>
        <w:t>סקר ספרות לבחינת מודלים</w:t>
      </w:r>
      <w:r>
        <w:rPr>
          <w:color w:val="000000"/>
        </w:rPr>
        <w:t xml:space="preserve"> - </w:t>
      </w:r>
      <w:hyperlink r:id="rId52">
        <w:r>
          <w:rPr>
            <w:color w:val="0563C1"/>
            <w:u w:val="single"/>
          </w:rPr>
          <w:t>https://www.sciencedirect.com/science/article/pii/S157401371930084X</w:t>
        </w:r>
      </w:hyperlink>
    </w:p>
    <w:p w14:paraId="23714DE1" w14:textId="77777777" w:rsidR="00DE6F7D" w:rsidRDefault="00844AE2">
      <w:pPr>
        <w:numPr>
          <w:ilvl w:val="0"/>
          <w:numId w:val="3"/>
        </w:numPr>
        <w:pBdr>
          <w:top w:val="nil"/>
          <w:left w:val="nil"/>
          <w:bottom w:val="nil"/>
          <w:right w:val="nil"/>
          <w:between w:val="nil"/>
        </w:pBdr>
        <w:spacing w:after="0"/>
        <w:rPr>
          <w:color w:val="0563C1"/>
        </w:rPr>
      </w:pPr>
      <w:r>
        <w:rPr>
          <w:color w:val="000000"/>
        </w:rPr>
        <w:t>IKNOWFIRST</w:t>
      </w:r>
      <w:r>
        <w:rPr>
          <w:color w:val="0563C1"/>
          <w:u w:val="single"/>
        </w:rPr>
        <w:t xml:space="preserve">  - </w:t>
      </w:r>
      <w:r>
        <w:rPr>
          <w:color w:val="0563C1"/>
          <w:u w:val="single"/>
          <w:rtl/>
        </w:rPr>
        <w:t>אתר הבית</w:t>
      </w:r>
      <w:r>
        <w:rPr>
          <w:color w:val="0563C1"/>
          <w:u w:val="single"/>
        </w:rPr>
        <w:t xml:space="preserve"> - </w:t>
      </w:r>
      <w:hyperlink r:id="rId53">
        <w:r>
          <w:rPr>
            <w:color w:val="0563C1"/>
            <w:u w:val="single"/>
          </w:rPr>
          <w:t>www.iknowfirst.com</w:t>
        </w:r>
      </w:hyperlink>
    </w:p>
    <w:p w14:paraId="4CC5846F" w14:textId="77777777" w:rsidR="00DE6F7D" w:rsidRDefault="00844AE2">
      <w:pPr>
        <w:numPr>
          <w:ilvl w:val="0"/>
          <w:numId w:val="3"/>
        </w:numPr>
        <w:pBdr>
          <w:top w:val="nil"/>
          <w:left w:val="nil"/>
          <w:bottom w:val="nil"/>
          <w:right w:val="nil"/>
          <w:between w:val="nil"/>
        </w:pBdr>
        <w:spacing w:after="0"/>
        <w:rPr>
          <w:b/>
          <w:color w:val="000000"/>
        </w:rPr>
      </w:pPr>
      <w:r>
        <w:rPr>
          <w:color w:val="000000"/>
        </w:rPr>
        <w:t xml:space="preserve"> </w:t>
      </w:r>
      <w:r>
        <w:rPr>
          <w:color w:val="000000"/>
          <w:rtl/>
        </w:rPr>
        <w:t>סקר ספרות לבחינת מודל</w:t>
      </w:r>
      <w:r>
        <w:rPr>
          <w:color w:val="000000"/>
        </w:rPr>
        <w:t xml:space="preserve"> SVM - </w:t>
      </w:r>
      <w:hyperlink r:id="rId54">
        <w:r>
          <w:rPr>
            <w:color w:val="0563C1"/>
            <w:u w:val="single"/>
          </w:rPr>
          <w:t>https://www.sciencedirect.com/science/article/pii/S1877050916311619</w:t>
        </w:r>
      </w:hyperlink>
    </w:p>
    <w:p w14:paraId="50766C0B" w14:textId="77777777" w:rsidR="00DE6F7D" w:rsidRDefault="00844AE2">
      <w:pPr>
        <w:numPr>
          <w:ilvl w:val="0"/>
          <w:numId w:val="3"/>
        </w:numPr>
        <w:pBdr>
          <w:top w:val="nil"/>
          <w:left w:val="nil"/>
          <w:bottom w:val="nil"/>
          <w:right w:val="nil"/>
          <w:between w:val="nil"/>
        </w:pBdr>
        <w:spacing w:after="0"/>
        <w:rPr>
          <w:b/>
          <w:color w:val="0563C1"/>
        </w:rPr>
      </w:pPr>
      <w:r>
        <w:rPr>
          <w:color w:val="000000"/>
        </w:rPr>
        <w:t>is an open platform where readers find dynamic thinking, and where expert and undiscovered voices can share their writing on any topic.</w:t>
      </w:r>
      <w:r>
        <w:rPr>
          <w:b/>
          <w:color w:val="0563C1"/>
          <w:u w:val="single"/>
        </w:rPr>
        <w:t xml:space="preserve"> ,</w:t>
      </w:r>
      <w:hyperlink r:id="rId55">
        <w:r>
          <w:rPr>
            <w:b/>
            <w:color w:val="0563C1"/>
            <w:u w:val="single"/>
          </w:rPr>
          <w:t>www.medium.com</w:t>
        </w:r>
      </w:hyperlink>
      <w:r>
        <w:rPr>
          <w:color w:val="000000"/>
        </w:rPr>
        <w:t xml:space="preserve"> ,</w:t>
      </w:r>
    </w:p>
    <w:p w14:paraId="6A1BB40A" w14:textId="77777777" w:rsidR="00DE6F7D" w:rsidRDefault="00844AE2">
      <w:pPr>
        <w:numPr>
          <w:ilvl w:val="0"/>
          <w:numId w:val="3"/>
        </w:numPr>
        <w:pBdr>
          <w:top w:val="nil"/>
          <w:left w:val="nil"/>
          <w:bottom w:val="nil"/>
          <w:right w:val="nil"/>
          <w:between w:val="nil"/>
        </w:pBdr>
        <w:spacing w:after="0"/>
        <w:rPr>
          <w:b/>
          <w:color w:val="000000"/>
        </w:rPr>
      </w:pPr>
      <w:r>
        <w:rPr>
          <w:color w:val="000000"/>
        </w:rPr>
        <w:t>A Medium publication sharing concepts, ideas, and codes</w:t>
      </w:r>
      <w:r>
        <w:rPr>
          <w:color w:val="4D5156"/>
          <w:sz w:val="21"/>
          <w:szCs w:val="21"/>
        </w:rPr>
        <w:t>.</w:t>
      </w:r>
      <w:hyperlink r:id="rId56">
        <w:r>
          <w:rPr>
            <w:b/>
            <w:color w:val="0563C1"/>
            <w:u w:val="single"/>
          </w:rPr>
          <w:t>www.towardsdatascience.com</w:t>
        </w:r>
      </w:hyperlink>
    </w:p>
    <w:p w14:paraId="43D6DFDD" w14:textId="77777777" w:rsidR="00DE6F7D" w:rsidRDefault="00844AE2">
      <w:pPr>
        <w:numPr>
          <w:ilvl w:val="0"/>
          <w:numId w:val="3"/>
        </w:numPr>
        <w:pBdr>
          <w:top w:val="nil"/>
          <w:left w:val="nil"/>
          <w:bottom w:val="nil"/>
          <w:right w:val="nil"/>
          <w:between w:val="nil"/>
        </w:pBdr>
        <w:spacing w:after="0"/>
        <w:rPr>
          <w:color w:val="000000"/>
        </w:rPr>
      </w:pPr>
      <w:r>
        <w:rPr>
          <w:color w:val="000000"/>
        </w:rPr>
        <w:t xml:space="preserve">Selenium WebDriver, </w:t>
      </w:r>
      <w:hyperlink r:id="rId57">
        <w:r>
          <w:rPr>
            <w:color w:val="0563C1"/>
            <w:u w:val="single"/>
          </w:rPr>
          <w:t>https://www.selenium.dev/</w:t>
        </w:r>
      </w:hyperlink>
    </w:p>
    <w:p w14:paraId="25570145" w14:textId="77777777" w:rsidR="00DE6F7D" w:rsidRDefault="00844AE2">
      <w:pPr>
        <w:numPr>
          <w:ilvl w:val="0"/>
          <w:numId w:val="3"/>
        </w:numPr>
        <w:pBdr>
          <w:top w:val="nil"/>
          <w:left w:val="nil"/>
          <w:bottom w:val="nil"/>
          <w:right w:val="nil"/>
          <w:between w:val="nil"/>
        </w:pBdr>
        <w:spacing w:after="0"/>
        <w:rPr>
          <w:color w:val="000000"/>
        </w:rPr>
      </w:pPr>
      <w:r>
        <w:rPr>
          <w:color w:val="000000"/>
        </w:rPr>
        <w:t xml:space="preserve">Selenium documentaion#2, </w:t>
      </w:r>
      <w:hyperlink r:id="rId58">
        <w:r>
          <w:rPr>
            <w:b/>
            <w:color w:val="0563C1"/>
            <w:u w:val="single"/>
          </w:rPr>
          <w:t>https://www.selenium.dev/documentation/en/</w:t>
        </w:r>
      </w:hyperlink>
    </w:p>
    <w:p w14:paraId="15D881B2" w14:textId="77777777" w:rsidR="00DE6F7D" w:rsidRDefault="00844AE2">
      <w:pPr>
        <w:numPr>
          <w:ilvl w:val="0"/>
          <w:numId w:val="3"/>
        </w:numPr>
        <w:pBdr>
          <w:top w:val="nil"/>
          <w:left w:val="nil"/>
          <w:bottom w:val="nil"/>
          <w:right w:val="nil"/>
          <w:between w:val="nil"/>
        </w:pBdr>
        <w:spacing w:after="0"/>
      </w:pPr>
      <w:r>
        <w:rPr>
          <w:color w:val="000000"/>
        </w:rPr>
        <w:t xml:space="preserve">BeautifulSoup, </w:t>
      </w:r>
      <w:hyperlink r:id="rId59">
        <w:r>
          <w:rPr>
            <w:color w:val="0563C1"/>
            <w:u w:val="single"/>
          </w:rPr>
          <w:t>https://www.crummy.com/software/BeautifulSoup/bs4/doc</w:t>
        </w:r>
      </w:hyperlink>
    </w:p>
    <w:p w14:paraId="2DF44409" w14:textId="77777777" w:rsidR="00DE6F7D" w:rsidRDefault="00844AE2">
      <w:pPr>
        <w:numPr>
          <w:ilvl w:val="0"/>
          <w:numId w:val="3"/>
        </w:numPr>
        <w:pBdr>
          <w:top w:val="nil"/>
          <w:left w:val="nil"/>
          <w:bottom w:val="nil"/>
          <w:right w:val="nil"/>
          <w:between w:val="nil"/>
        </w:pBdr>
        <w:spacing w:after="0"/>
      </w:pPr>
      <w:r>
        <w:rPr>
          <w:color w:val="000000"/>
        </w:rPr>
        <w:t xml:space="preserve">Scrapy, </w:t>
      </w:r>
      <w:hyperlink r:id="rId60">
        <w:r>
          <w:rPr>
            <w:b/>
            <w:color w:val="0563C1"/>
            <w:u w:val="single"/>
          </w:rPr>
          <w:t>https://docs.scrapy.org/en/latest/</w:t>
        </w:r>
      </w:hyperlink>
    </w:p>
    <w:p w14:paraId="0EE2D3DB" w14:textId="77777777" w:rsidR="00DE6F7D" w:rsidRDefault="00844AE2">
      <w:pPr>
        <w:numPr>
          <w:ilvl w:val="0"/>
          <w:numId w:val="3"/>
        </w:numPr>
        <w:pBdr>
          <w:top w:val="nil"/>
          <w:left w:val="nil"/>
          <w:bottom w:val="nil"/>
          <w:right w:val="nil"/>
          <w:between w:val="nil"/>
        </w:pBdr>
        <w:spacing w:after="0"/>
      </w:pPr>
      <w:r>
        <w:rPr>
          <w:color w:val="000000"/>
        </w:rPr>
        <w:t xml:space="preserve">Pandas, </w:t>
      </w:r>
      <w:hyperlink r:id="rId61">
        <w:r>
          <w:rPr>
            <w:b/>
            <w:color w:val="0563C1"/>
            <w:u w:val="single"/>
          </w:rPr>
          <w:t>https://pandas.pydata.org/docs/</w:t>
        </w:r>
      </w:hyperlink>
    </w:p>
    <w:p w14:paraId="2EE63015" w14:textId="77777777" w:rsidR="00DE6F7D" w:rsidRDefault="00844AE2">
      <w:pPr>
        <w:numPr>
          <w:ilvl w:val="0"/>
          <w:numId w:val="3"/>
        </w:numPr>
        <w:pBdr>
          <w:top w:val="nil"/>
          <w:left w:val="nil"/>
          <w:bottom w:val="nil"/>
          <w:right w:val="nil"/>
          <w:between w:val="nil"/>
        </w:pBdr>
        <w:spacing w:after="0"/>
      </w:pPr>
      <w:r>
        <w:rPr>
          <w:color w:val="000000"/>
        </w:rPr>
        <w:t xml:space="preserve">Html, </w:t>
      </w:r>
      <w:hyperlink r:id="rId62">
        <w:r>
          <w:rPr>
            <w:b/>
            <w:color w:val="0563C1"/>
            <w:u w:val="single"/>
          </w:rPr>
          <w:t>https://html.spec.whatwg.org/multipage/</w:t>
        </w:r>
      </w:hyperlink>
    </w:p>
    <w:p w14:paraId="4FCF5FF5" w14:textId="77777777" w:rsidR="00DE6F7D" w:rsidRDefault="00844AE2">
      <w:pPr>
        <w:numPr>
          <w:ilvl w:val="0"/>
          <w:numId w:val="3"/>
        </w:numPr>
        <w:pBdr>
          <w:top w:val="nil"/>
          <w:left w:val="nil"/>
          <w:bottom w:val="nil"/>
          <w:right w:val="nil"/>
          <w:between w:val="nil"/>
        </w:pBdr>
        <w:spacing w:after="0"/>
      </w:pPr>
      <w:r>
        <w:rPr>
          <w:color w:val="000000"/>
        </w:rPr>
        <w:t xml:space="preserve">ChromeDriver, </w:t>
      </w:r>
      <w:hyperlink r:id="rId63">
        <w:r>
          <w:rPr>
            <w:b/>
            <w:color w:val="0563C1"/>
            <w:u w:val="single"/>
          </w:rPr>
          <w:t>https://chromedriver.chromium.org/home</w:t>
        </w:r>
      </w:hyperlink>
    </w:p>
    <w:p w14:paraId="61A11B09" w14:textId="77777777" w:rsidR="00DE6F7D" w:rsidRDefault="00844AE2">
      <w:pPr>
        <w:numPr>
          <w:ilvl w:val="0"/>
          <w:numId w:val="3"/>
        </w:numPr>
        <w:pBdr>
          <w:top w:val="nil"/>
          <w:left w:val="nil"/>
          <w:bottom w:val="nil"/>
          <w:right w:val="nil"/>
          <w:between w:val="nil"/>
        </w:pBdr>
        <w:spacing w:after="0"/>
        <w:rPr>
          <w:color w:val="000000"/>
        </w:rPr>
      </w:pPr>
      <w:r>
        <w:rPr>
          <w:color w:val="000000"/>
        </w:rPr>
        <w:t xml:space="preserve">HiQ Labs, Inc.v. Linkedln Corp,  </w:t>
      </w:r>
      <w:hyperlink r:id="rId64">
        <w:r>
          <w:rPr>
            <w:color w:val="0563C1"/>
            <w:u w:val="single"/>
          </w:rPr>
          <w:t>https://law.justia.com/cases/federal/appellate-courts/ca9/17-16783/17-16783-2019-09-09.html</w:t>
        </w:r>
      </w:hyperlink>
    </w:p>
    <w:p w14:paraId="7C970AB9" w14:textId="77777777" w:rsidR="00DE6F7D" w:rsidRDefault="00844AE2">
      <w:pPr>
        <w:numPr>
          <w:ilvl w:val="0"/>
          <w:numId w:val="3"/>
        </w:numPr>
        <w:pBdr>
          <w:top w:val="nil"/>
          <w:left w:val="nil"/>
          <w:bottom w:val="nil"/>
          <w:right w:val="nil"/>
          <w:between w:val="nil"/>
        </w:pBdr>
        <w:spacing w:after="0"/>
        <w:rPr>
          <w:b/>
          <w:color w:val="000000"/>
        </w:rPr>
      </w:pPr>
      <w:r>
        <w:rPr>
          <w:color w:val="000000"/>
        </w:rPr>
        <w:t>Victory! Ruling in hiQ v. Linkedin Protects Scraping of Public Data,</w:t>
      </w:r>
      <w:r>
        <w:rPr>
          <w:rFonts w:ascii="Montserrat" w:eastAsia="Montserrat" w:hAnsi="Montserrat" w:cs="Montserrat"/>
          <w:b/>
          <w:color w:val="000000"/>
        </w:rPr>
        <w:t xml:space="preserve"> </w:t>
      </w:r>
      <w:hyperlink r:id="rId65">
        <w:r>
          <w:rPr>
            <w:color w:val="0563C1"/>
            <w:u w:val="single"/>
          </w:rPr>
          <w:t>Victory! Ruling in hiQ v. Linkedin Protects Scraping of Public Data | Electronic Frontier Foundation (eff.org)</w:t>
        </w:r>
      </w:hyperlink>
    </w:p>
    <w:p w14:paraId="49834EF9" w14:textId="77777777" w:rsidR="00DE6F7D" w:rsidRDefault="00844AE2">
      <w:pPr>
        <w:numPr>
          <w:ilvl w:val="0"/>
          <w:numId w:val="3"/>
        </w:numPr>
        <w:pBdr>
          <w:top w:val="nil"/>
          <w:left w:val="nil"/>
          <w:bottom w:val="nil"/>
          <w:right w:val="nil"/>
          <w:between w:val="nil"/>
        </w:pBdr>
        <w:spacing w:after="0"/>
        <w:rPr>
          <w:color w:val="000000"/>
        </w:rPr>
      </w:pPr>
      <w:r>
        <w:rPr>
          <w:color w:val="000000"/>
        </w:rPr>
        <w:t xml:space="preserve">The web robots pages, </w:t>
      </w:r>
      <w:hyperlink r:id="rId66">
        <w:r>
          <w:rPr>
            <w:color w:val="0563C1"/>
            <w:u w:val="single"/>
          </w:rPr>
          <w:t>www.robotstxt.org</w:t>
        </w:r>
      </w:hyperlink>
    </w:p>
    <w:p w14:paraId="4D79725C" w14:textId="77777777" w:rsidR="00DE6F7D" w:rsidRDefault="00844AE2">
      <w:pPr>
        <w:numPr>
          <w:ilvl w:val="0"/>
          <w:numId w:val="3"/>
        </w:numPr>
        <w:pBdr>
          <w:top w:val="nil"/>
          <w:left w:val="nil"/>
          <w:bottom w:val="nil"/>
          <w:right w:val="nil"/>
          <w:between w:val="nil"/>
        </w:pBdr>
        <w:spacing w:after="0"/>
        <w:rPr>
          <w:color w:val="000000"/>
        </w:rPr>
      </w:pPr>
      <w:r>
        <w:rPr>
          <w:color w:val="000000"/>
        </w:rPr>
        <w:t xml:space="preserve">Can a robots.txt be used in a court of law?, </w:t>
      </w:r>
      <w:hyperlink r:id="rId67" w:anchor=":~:text=Can%20a%20%2Frobots.,in%20a%20court%20of%20law%3F&amp;text=There%20is%20no%20law%20stating,%2C%20but%20having%20a%20%2Frobots">
        <w:r>
          <w:rPr>
            <w:color w:val="0563C1"/>
            <w:u w:val="single"/>
          </w:rPr>
          <w:t>https://www.robotstxt.org/faq/legal.html#:~:text=Can%20a%20%2Frobots.,in%20a%20court%20of%20law%3F&amp;text=There%20is%20no%20law%20stating,%2C%20but%20having%20a%20%2Frobots</w:t>
        </w:r>
      </w:hyperlink>
      <w:r>
        <w:rPr>
          <w:color w:val="000000"/>
        </w:rPr>
        <w:t>.</w:t>
      </w:r>
    </w:p>
    <w:p w14:paraId="47250D56" w14:textId="77777777" w:rsidR="00DE6F7D" w:rsidRDefault="00844AE2">
      <w:pPr>
        <w:numPr>
          <w:ilvl w:val="0"/>
          <w:numId w:val="3"/>
        </w:numPr>
        <w:pBdr>
          <w:top w:val="nil"/>
          <w:left w:val="nil"/>
          <w:bottom w:val="nil"/>
          <w:right w:val="nil"/>
          <w:between w:val="nil"/>
        </w:pBdr>
        <w:rPr>
          <w:color w:val="000000"/>
        </w:rPr>
      </w:pPr>
      <w:r>
        <w:rPr>
          <w:color w:val="000000"/>
        </w:rPr>
        <w:t xml:space="preserve">A note on google unsupported rules in robots.txt, </w:t>
      </w:r>
      <w:hyperlink r:id="rId68">
        <w:r>
          <w:rPr>
            <w:color w:val="0563C1"/>
            <w:u w:val="single"/>
          </w:rPr>
          <w:t>https://developers.google.com/search/blog/2019/07/a-note-on-unsupported-rules-in-robotstxt</w:t>
        </w:r>
      </w:hyperlink>
    </w:p>
    <w:p w14:paraId="737D74E1" w14:textId="77777777" w:rsidR="00DE6F7D" w:rsidRDefault="00DE6F7D"/>
    <w:p w14:paraId="2EF9D75F" w14:textId="77777777" w:rsidR="00DE6F7D" w:rsidRDefault="00844AE2">
      <w:pPr>
        <w:rPr>
          <w:b/>
        </w:rPr>
      </w:pPr>
      <w:r>
        <w:rPr>
          <w:b/>
          <w:rtl/>
        </w:rPr>
        <w:lastRenderedPageBreak/>
        <w:t xml:space="preserve">קישור: </w:t>
      </w:r>
      <w:hyperlink r:id="rId69">
        <w:r>
          <w:rPr>
            <w:b/>
            <w:color w:val="0563C1"/>
            <w:u w:val="single"/>
          </w:rPr>
          <w:t>https://www.sciencedirect.com/science/article/pii/S1877050916311619</w:t>
        </w:r>
      </w:hyperlink>
    </w:p>
    <w:p w14:paraId="41C82643" w14:textId="77777777" w:rsidR="00DE6F7D" w:rsidRDefault="00844AE2">
      <w:pPr>
        <w:rPr>
          <w:b/>
        </w:rPr>
      </w:pPr>
      <w:r>
        <w:rPr>
          <w:rtl/>
        </w:rPr>
        <w:t xml:space="preserve">ציטוט: </w:t>
      </w:r>
      <w:r>
        <w:t xml:space="preserve">Prediction Models for Indian Stock Market </w:t>
      </w:r>
    </w:p>
    <w:p w14:paraId="3670AE82" w14:textId="77777777" w:rsidR="00DE6F7D" w:rsidRDefault="00844AE2">
      <w:pPr>
        <w:rPr>
          <w:b/>
        </w:rPr>
      </w:pPr>
      <w:r>
        <w:rPr>
          <w:b/>
        </w:rPr>
        <w:t>Aparna Nayak, M. M. Manohara Pai, Radhika M. Pai,</w:t>
      </w:r>
    </w:p>
    <w:p w14:paraId="1BE386B9" w14:textId="77777777" w:rsidR="00DE6F7D" w:rsidRDefault="00844AE2">
      <w:r>
        <w:rPr>
          <w:b/>
        </w:rPr>
        <w:t>Prediction Models for Indian Stock Market,</w:t>
      </w:r>
    </w:p>
    <w:p w14:paraId="02B4245A" w14:textId="77777777" w:rsidR="00DE6F7D" w:rsidRDefault="00844AE2">
      <w:r>
        <w:rPr>
          <w:b/>
        </w:rPr>
        <w:t>Procedia Computer Science,</w:t>
      </w:r>
    </w:p>
    <w:p w14:paraId="53E34C90" w14:textId="77777777" w:rsidR="00DE6F7D" w:rsidRDefault="00844AE2">
      <w:r>
        <w:rPr>
          <w:b/>
        </w:rPr>
        <w:t>Volume 89,</w:t>
      </w:r>
    </w:p>
    <w:p w14:paraId="51FD0F2C" w14:textId="77777777" w:rsidR="00DE6F7D" w:rsidRDefault="00844AE2">
      <w:r>
        <w:rPr>
          <w:b/>
        </w:rPr>
        <w:t>2016,</w:t>
      </w:r>
    </w:p>
    <w:p w14:paraId="743BFA2D" w14:textId="77777777" w:rsidR="00DE6F7D" w:rsidRDefault="00844AE2">
      <w:r>
        <w:rPr>
          <w:b/>
        </w:rPr>
        <w:t>Pages 441-449,</w:t>
      </w:r>
    </w:p>
    <w:p w14:paraId="3BF97F78" w14:textId="77777777" w:rsidR="00DE6F7D" w:rsidRDefault="00844AE2">
      <w:r>
        <w:rPr>
          <w:b/>
        </w:rPr>
        <w:t>ISSN 1877-0509,</w:t>
      </w:r>
    </w:p>
    <w:p w14:paraId="6D9BE074" w14:textId="77777777" w:rsidR="00DE6F7D" w:rsidRDefault="00844AE2">
      <w:r>
        <w:rPr>
          <w:b/>
        </w:rPr>
        <w:t>https://doi.org/10.1016/j.procs.2016.06.096.</w:t>
      </w:r>
    </w:p>
    <w:p w14:paraId="0FFEB562" w14:textId="77777777" w:rsidR="00DE6F7D" w:rsidRDefault="00844AE2">
      <w:r>
        <w:rPr>
          <w:b/>
        </w:rPr>
        <w:t>(http://www.sciencedirect.com/science/article/pii/S1877050916311619)</w:t>
      </w:r>
    </w:p>
    <w:p w14:paraId="3981322A" w14:textId="77777777" w:rsidR="00DE6F7D" w:rsidRDefault="00844AE2">
      <w:pPr>
        <w:rPr>
          <w:b/>
          <w:color w:val="0000FF"/>
          <w:sz w:val="28"/>
          <w:szCs w:val="28"/>
        </w:rPr>
      </w:pPr>
      <w:r>
        <w:br w:type="page"/>
      </w:r>
    </w:p>
    <w:p w14:paraId="2C6E4CA0" w14:textId="77777777" w:rsidR="00DE6F7D" w:rsidRDefault="00844AE2">
      <w:pPr>
        <w:numPr>
          <w:ilvl w:val="0"/>
          <w:numId w:val="19"/>
        </w:numPr>
        <w:pBdr>
          <w:top w:val="nil"/>
          <w:left w:val="nil"/>
          <w:bottom w:val="nil"/>
          <w:right w:val="nil"/>
          <w:between w:val="nil"/>
        </w:pBdr>
        <w:rPr>
          <w:b/>
          <w:color w:val="0000FF"/>
        </w:rPr>
      </w:pPr>
      <w:bookmarkStart w:id="28" w:name="_1ci93xb" w:colFirst="0" w:colLast="0"/>
      <w:bookmarkEnd w:id="28"/>
      <w:r>
        <w:rPr>
          <w:b/>
          <w:color w:val="0000FF"/>
          <w:sz w:val="28"/>
          <w:szCs w:val="28"/>
          <w:rtl/>
        </w:rPr>
        <w:lastRenderedPageBreak/>
        <w:t>נספחים :</w:t>
      </w:r>
    </w:p>
    <w:p w14:paraId="1E7E6806" w14:textId="77777777" w:rsidR="00DE6F7D" w:rsidRDefault="00844AE2">
      <w:pPr>
        <w:pBdr>
          <w:top w:val="nil"/>
          <w:left w:val="nil"/>
          <w:bottom w:val="nil"/>
          <w:right w:val="nil"/>
          <w:between w:val="nil"/>
        </w:pBdr>
        <w:rPr>
          <w:b/>
          <w:color w:val="000000"/>
        </w:rPr>
      </w:pPr>
      <w:bookmarkStart w:id="29" w:name="_3whwml4" w:colFirst="0" w:colLast="0"/>
      <w:bookmarkEnd w:id="29"/>
      <w:r>
        <w:rPr>
          <w:b/>
          <w:color w:val="000000"/>
          <w:rtl/>
        </w:rPr>
        <w:t xml:space="preserve">קוד כרייה: </w:t>
      </w:r>
    </w:p>
    <w:p w14:paraId="7269761C" w14:textId="77777777" w:rsidR="00DE6F7D" w:rsidRDefault="00844AE2">
      <w:r>
        <w:t>calculate_time</w:t>
      </w:r>
      <w:r>
        <w:rPr>
          <w:rtl/>
        </w:rPr>
        <w:t>-  מקבלת את הידיעה (</w:t>
      </w:r>
      <w:r>
        <w:t>tweet</w:t>
      </w:r>
      <w:r>
        <w:rPr>
          <w:rtl/>
        </w:rPr>
        <w:t>) ומחזירה את התאריך שבה היא פורסמה</w:t>
      </w:r>
      <w:r>
        <w:rPr>
          <w:rtl/>
        </w:rPr>
        <w:br/>
      </w:r>
      <w:r>
        <w:t>get_text</w:t>
      </w:r>
      <w:r>
        <w:rPr>
          <w:rtl/>
        </w:rPr>
        <w:t xml:space="preserve"> –  מחזירה את ערך הטקסט של הידיעה </w:t>
      </w:r>
      <w:r>
        <w:rPr>
          <w:noProof/>
        </w:rPr>
        <w:drawing>
          <wp:anchor distT="0" distB="0" distL="114300" distR="114300" simplePos="0" relativeHeight="251658240" behindDoc="0" locked="0" layoutInCell="1" hidden="0" allowOverlap="1" wp14:anchorId="2F020F5E" wp14:editId="7D145F16">
            <wp:simplePos x="0" y="0"/>
            <wp:positionH relativeFrom="column">
              <wp:posOffset>-914399</wp:posOffset>
            </wp:positionH>
            <wp:positionV relativeFrom="paragraph">
              <wp:posOffset>5523865</wp:posOffset>
            </wp:positionV>
            <wp:extent cx="5947410" cy="2354580"/>
            <wp:effectExtent l="0" t="0" r="0" b="0"/>
            <wp:wrapSquare wrapText="bothSides" distT="0" distB="0" distL="114300" distR="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t="9760" b="19862"/>
                    <a:stretch>
                      <a:fillRect/>
                    </a:stretch>
                  </pic:blipFill>
                  <pic:spPr>
                    <a:xfrm>
                      <a:off x="0" y="0"/>
                      <a:ext cx="5947410" cy="23545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190DC4F" wp14:editId="7D608C5A">
            <wp:simplePos x="0" y="0"/>
            <wp:positionH relativeFrom="column">
              <wp:posOffset>-914399</wp:posOffset>
            </wp:positionH>
            <wp:positionV relativeFrom="paragraph">
              <wp:posOffset>0</wp:posOffset>
            </wp:positionV>
            <wp:extent cx="5962015" cy="2575560"/>
            <wp:effectExtent l="0" t="0" r="0" b="0"/>
            <wp:wrapSquare wrapText="bothSides" distT="0" distB="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t="9760" b="13441"/>
                    <a:stretch>
                      <a:fillRect/>
                    </a:stretch>
                  </pic:blipFill>
                  <pic:spPr>
                    <a:xfrm>
                      <a:off x="0" y="0"/>
                      <a:ext cx="5962015" cy="257556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7BF547BC" wp14:editId="0BCDFEFF">
            <wp:simplePos x="0" y="0"/>
            <wp:positionH relativeFrom="column">
              <wp:posOffset>-914399</wp:posOffset>
            </wp:positionH>
            <wp:positionV relativeFrom="paragraph">
              <wp:posOffset>3000375</wp:posOffset>
            </wp:positionV>
            <wp:extent cx="5962015" cy="2523490"/>
            <wp:effectExtent l="0" t="0" r="0" b="0"/>
            <wp:wrapSquare wrapText="bothSides" distT="0" distB="0" distL="114300" distR="11430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t="9504" b="15240"/>
                    <a:stretch>
                      <a:fillRect/>
                    </a:stretch>
                  </pic:blipFill>
                  <pic:spPr>
                    <a:xfrm>
                      <a:off x="0" y="0"/>
                      <a:ext cx="5962015" cy="2523490"/>
                    </a:xfrm>
                    <a:prstGeom prst="rect">
                      <a:avLst/>
                    </a:prstGeom>
                    <a:ln/>
                  </pic:spPr>
                </pic:pic>
              </a:graphicData>
            </a:graphic>
          </wp:anchor>
        </w:drawing>
      </w:r>
    </w:p>
    <w:p w14:paraId="52E4F865" w14:textId="77777777" w:rsidR="00DE6F7D" w:rsidRDefault="00844AE2">
      <w:pPr>
        <w:rPr>
          <w:b/>
        </w:rPr>
      </w:pPr>
      <w:r>
        <w:rPr>
          <w:noProof/>
        </w:rPr>
        <w:lastRenderedPageBreak/>
        <w:drawing>
          <wp:inline distT="0" distB="0" distL="0" distR="0" wp14:anchorId="78BC2E50" wp14:editId="66499D4F">
            <wp:extent cx="5274310" cy="754566"/>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t="45719" b="28852"/>
                    <a:stretch>
                      <a:fillRect/>
                    </a:stretch>
                  </pic:blipFill>
                  <pic:spPr>
                    <a:xfrm>
                      <a:off x="0" y="0"/>
                      <a:ext cx="5274310" cy="754566"/>
                    </a:xfrm>
                    <a:prstGeom prst="rect">
                      <a:avLst/>
                    </a:prstGeom>
                    <a:ln/>
                  </pic:spPr>
                </pic:pic>
              </a:graphicData>
            </a:graphic>
          </wp:inline>
        </w:drawing>
      </w:r>
      <w:r>
        <w:br/>
        <w:t xml:space="preserve">get_tweets- </w:t>
      </w:r>
      <w:r>
        <w:rPr>
          <w:b/>
          <w:rtl/>
        </w:rPr>
        <w:t>מעלה את הדרייב, טוענת את העמוד לפי כמות הטווטים שאנחנו רוצים לכרות, ולאחר מכן קוראת את הקוד ומושכת את המידע על כל ציוץ לפי סדר</w:t>
      </w:r>
      <w:r>
        <w:br/>
      </w:r>
      <w:r>
        <w:rPr>
          <w:noProof/>
        </w:rPr>
        <w:drawing>
          <wp:anchor distT="0" distB="0" distL="114300" distR="114300" simplePos="0" relativeHeight="251661312" behindDoc="0" locked="0" layoutInCell="1" hidden="0" allowOverlap="1" wp14:anchorId="3124CF6B" wp14:editId="6C360F0A">
            <wp:simplePos x="0" y="0"/>
            <wp:positionH relativeFrom="column">
              <wp:posOffset>-791421</wp:posOffset>
            </wp:positionH>
            <wp:positionV relativeFrom="paragraph">
              <wp:posOffset>3462866</wp:posOffset>
            </wp:positionV>
            <wp:extent cx="6059805" cy="2110740"/>
            <wp:effectExtent l="0" t="0" r="0" b="0"/>
            <wp:wrapSquare wrapText="bothSides" distT="0" distB="0" distL="114300" distR="1143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t="18750" b="19092"/>
                    <a:stretch>
                      <a:fillRect/>
                    </a:stretch>
                  </pic:blipFill>
                  <pic:spPr>
                    <a:xfrm>
                      <a:off x="0" y="0"/>
                      <a:ext cx="6059805" cy="211074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70EBE44C" wp14:editId="24A22695">
            <wp:simplePos x="0" y="0"/>
            <wp:positionH relativeFrom="column">
              <wp:posOffset>-784859</wp:posOffset>
            </wp:positionH>
            <wp:positionV relativeFrom="paragraph">
              <wp:posOffset>5566410</wp:posOffset>
            </wp:positionV>
            <wp:extent cx="6058535" cy="1706880"/>
            <wp:effectExtent l="0" t="0" r="0" b="0"/>
            <wp:wrapSquare wrapText="bothSides" distT="0" distB="0" distL="114300" distR="1143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t="15411" b="34504"/>
                    <a:stretch>
                      <a:fillRect/>
                    </a:stretch>
                  </pic:blipFill>
                  <pic:spPr>
                    <a:xfrm>
                      <a:off x="0" y="0"/>
                      <a:ext cx="6058535" cy="170688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7BAED60D" wp14:editId="7D56AC33">
            <wp:simplePos x="0" y="0"/>
            <wp:positionH relativeFrom="column">
              <wp:posOffset>-787399</wp:posOffset>
            </wp:positionH>
            <wp:positionV relativeFrom="paragraph">
              <wp:posOffset>1193800</wp:posOffset>
            </wp:positionV>
            <wp:extent cx="6059170" cy="226695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t="12329" b="21147"/>
                    <a:stretch>
                      <a:fillRect/>
                    </a:stretch>
                  </pic:blipFill>
                  <pic:spPr>
                    <a:xfrm>
                      <a:off x="0" y="0"/>
                      <a:ext cx="6059170" cy="2266950"/>
                    </a:xfrm>
                    <a:prstGeom prst="rect">
                      <a:avLst/>
                    </a:prstGeom>
                    <a:ln/>
                  </pic:spPr>
                </pic:pic>
              </a:graphicData>
            </a:graphic>
          </wp:anchor>
        </w:drawing>
      </w:r>
    </w:p>
    <w:p w14:paraId="351A2E02" w14:textId="77777777" w:rsidR="00DE6F7D" w:rsidRDefault="00844AE2">
      <w:pPr>
        <w:rPr>
          <w:color w:val="0000FF"/>
          <w:sz w:val="28"/>
          <w:szCs w:val="28"/>
        </w:rPr>
      </w:pPr>
      <w:r>
        <w:br w:type="page"/>
      </w:r>
    </w:p>
    <w:p w14:paraId="4863CB1B" w14:textId="77777777" w:rsidR="00DE6F7D" w:rsidRDefault="00844AE2">
      <w:pPr>
        <w:rPr>
          <w:b/>
        </w:rPr>
      </w:pPr>
      <w:r>
        <w:lastRenderedPageBreak/>
        <w:t xml:space="preserve">harvest_tweets- </w:t>
      </w:r>
      <w:r>
        <w:rPr>
          <w:b/>
          <w:rtl/>
        </w:rPr>
        <w:t>מגדיר את המניה והכתובת לכריית המידע, וכמות הידיעות שרוצים לקבל, שמירת המידע וייצוא לקובץ לטובת העברתו לחלק עיבוד המידע.</w:t>
      </w:r>
      <w:r>
        <w:rPr>
          <w:noProof/>
        </w:rPr>
        <w:drawing>
          <wp:anchor distT="0" distB="0" distL="114300" distR="114300" simplePos="0" relativeHeight="251664384" behindDoc="0" locked="0" layoutInCell="1" hidden="0" allowOverlap="1" wp14:anchorId="01192DEC" wp14:editId="3E0360EB">
            <wp:simplePos x="0" y="0"/>
            <wp:positionH relativeFrom="column">
              <wp:posOffset>-777238</wp:posOffset>
            </wp:positionH>
            <wp:positionV relativeFrom="paragraph">
              <wp:posOffset>4403725</wp:posOffset>
            </wp:positionV>
            <wp:extent cx="5585460" cy="2202815"/>
            <wp:effectExtent l="0" t="0" r="0" b="0"/>
            <wp:wrapSquare wrapText="bothSides" distT="0" distB="0" distL="114300" distR="11430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t="14897" b="14981"/>
                    <a:stretch>
                      <a:fillRect/>
                    </a:stretch>
                  </pic:blipFill>
                  <pic:spPr>
                    <a:xfrm>
                      <a:off x="0" y="0"/>
                      <a:ext cx="5585460" cy="220281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2A9FB54" wp14:editId="6E1B904B">
            <wp:simplePos x="0" y="0"/>
            <wp:positionH relativeFrom="column">
              <wp:posOffset>-777238</wp:posOffset>
            </wp:positionH>
            <wp:positionV relativeFrom="paragraph">
              <wp:posOffset>2103120</wp:posOffset>
            </wp:positionV>
            <wp:extent cx="5585460" cy="2298700"/>
            <wp:effectExtent l="0" t="0" r="0" b="0"/>
            <wp:wrapSquare wrapText="bothSides" distT="0" distB="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t="12329" b="14469"/>
                    <a:stretch>
                      <a:fillRect/>
                    </a:stretch>
                  </pic:blipFill>
                  <pic:spPr>
                    <a:xfrm>
                      <a:off x="0" y="0"/>
                      <a:ext cx="5585460" cy="2298700"/>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327B71BA" wp14:editId="44C6B660">
            <wp:simplePos x="0" y="0"/>
            <wp:positionH relativeFrom="column">
              <wp:posOffset>-845819</wp:posOffset>
            </wp:positionH>
            <wp:positionV relativeFrom="paragraph">
              <wp:posOffset>0</wp:posOffset>
            </wp:positionV>
            <wp:extent cx="5994400" cy="1524000"/>
            <wp:effectExtent l="0" t="0" r="0" b="0"/>
            <wp:wrapSquare wrapText="bothSides" distT="0" distB="0" distL="114300" distR="11430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t="33647" b="21157"/>
                    <a:stretch>
                      <a:fillRect/>
                    </a:stretch>
                  </pic:blipFill>
                  <pic:spPr>
                    <a:xfrm>
                      <a:off x="0" y="0"/>
                      <a:ext cx="5994400" cy="1524000"/>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164F577F" wp14:editId="7CDC55B6">
            <wp:simplePos x="0" y="0"/>
            <wp:positionH relativeFrom="column">
              <wp:posOffset>-777238</wp:posOffset>
            </wp:positionH>
            <wp:positionV relativeFrom="paragraph">
              <wp:posOffset>6605905</wp:posOffset>
            </wp:positionV>
            <wp:extent cx="5585460" cy="2185670"/>
            <wp:effectExtent l="0" t="0" r="0" b="0"/>
            <wp:wrapSquare wrapText="bothSides" distT="0" distB="0" distL="114300" distR="11430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t="12329" b="18066"/>
                    <a:stretch>
                      <a:fillRect/>
                    </a:stretch>
                  </pic:blipFill>
                  <pic:spPr>
                    <a:xfrm>
                      <a:off x="0" y="0"/>
                      <a:ext cx="5585460" cy="2185670"/>
                    </a:xfrm>
                    <a:prstGeom prst="rect">
                      <a:avLst/>
                    </a:prstGeom>
                    <a:ln/>
                  </pic:spPr>
                </pic:pic>
              </a:graphicData>
            </a:graphic>
          </wp:anchor>
        </w:drawing>
      </w:r>
    </w:p>
    <w:p w14:paraId="3773B67B" w14:textId="77777777" w:rsidR="00DE6F7D" w:rsidRDefault="00844AE2">
      <w:r>
        <w:br w:type="page"/>
      </w:r>
      <w:r>
        <w:rPr>
          <w:b/>
        </w:rPr>
        <w:lastRenderedPageBreak/>
        <w:t>Main-</w:t>
      </w:r>
      <w:r>
        <w:rPr>
          <w:rtl/>
        </w:rPr>
        <w:t xml:space="preserve"> הפעלת הכריית </w:t>
      </w:r>
      <w:r>
        <w:t>tweets</w:t>
      </w:r>
      <w:r>
        <w:rPr>
          <w:rtl/>
        </w:rPr>
        <w:t>, הגדרת כמות מבוקשת</w:t>
      </w:r>
      <w:r>
        <w:rPr>
          <w:noProof/>
        </w:rPr>
        <w:drawing>
          <wp:anchor distT="0" distB="0" distL="114300" distR="114300" simplePos="0" relativeHeight="251668480" behindDoc="0" locked="0" layoutInCell="1" hidden="0" allowOverlap="1" wp14:anchorId="2BD11843" wp14:editId="0F9C809C">
            <wp:simplePos x="0" y="0"/>
            <wp:positionH relativeFrom="column">
              <wp:posOffset>1</wp:posOffset>
            </wp:positionH>
            <wp:positionV relativeFrom="paragraph">
              <wp:posOffset>213359</wp:posOffset>
            </wp:positionV>
            <wp:extent cx="5274310" cy="487680"/>
            <wp:effectExtent l="0" t="0" r="0" b="0"/>
            <wp:wrapSquare wrapText="bothSides" distT="0" distB="0" distL="114300" distR="11430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t="32619" b="50942"/>
                    <a:stretch>
                      <a:fillRect/>
                    </a:stretch>
                  </pic:blipFill>
                  <pic:spPr>
                    <a:xfrm>
                      <a:off x="0" y="0"/>
                      <a:ext cx="5274310" cy="487680"/>
                    </a:xfrm>
                    <a:prstGeom prst="rect">
                      <a:avLst/>
                    </a:prstGeom>
                    <a:ln/>
                  </pic:spPr>
                </pic:pic>
              </a:graphicData>
            </a:graphic>
          </wp:anchor>
        </w:drawing>
      </w:r>
    </w:p>
    <w:p w14:paraId="6D2C6732" w14:textId="77777777" w:rsidR="00DE6F7D" w:rsidRDefault="00844AE2">
      <w:r>
        <w:rPr>
          <w:rtl/>
        </w:rPr>
        <w:t xml:space="preserve">תוצר ציוצים על מניית </w:t>
      </w:r>
      <w:r>
        <w:t>SPY</w:t>
      </w:r>
      <w:r>
        <w:rPr>
          <w:noProof/>
        </w:rPr>
        <w:drawing>
          <wp:anchor distT="0" distB="0" distL="114300" distR="114300" simplePos="0" relativeHeight="251669504" behindDoc="0" locked="0" layoutInCell="1" hidden="0" allowOverlap="1" wp14:anchorId="01FE91FB" wp14:editId="1E32EB3B">
            <wp:simplePos x="0" y="0"/>
            <wp:positionH relativeFrom="column">
              <wp:posOffset>335280</wp:posOffset>
            </wp:positionH>
            <wp:positionV relativeFrom="paragraph">
              <wp:posOffset>734060</wp:posOffset>
            </wp:positionV>
            <wp:extent cx="4506595" cy="1706880"/>
            <wp:effectExtent l="0" t="0" r="0" b="0"/>
            <wp:wrapTopAndBottom distT="0" dist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l="24705" t="31849" r="26318" b="22175"/>
                    <a:stretch>
                      <a:fillRect/>
                    </a:stretch>
                  </pic:blipFill>
                  <pic:spPr>
                    <a:xfrm>
                      <a:off x="0" y="0"/>
                      <a:ext cx="4506595" cy="1706880"/>
                    </a:xfrm>
                    <a:prstGeom prst="rect">
                      <a:avLst/>
                    </a:prstGeom>
                    <a:ln/>
                  </pic:spPr>
                </pic:pic>
              </a:graphicData>
            </a:graphic>
          </wp:anchor>
        </w:drawing>
      </w:r>
    </w:p>
    <w:p w14:paraId="5B7FD330" w14:textId="77777777" w:rsidR="00DE6F7D" w:rsidRDefault="00844AE2">
      <w:r>
        <w:rPr>
          <w:b/>
        </w:rPr>
        <w:t>Make_url-</w:t>
      </w:r>
      <w:r>
        <w:rPr>
          <w:rtl/>
        </w:rPr>
        <w:t xml:space="preserve"> מייצרת את הכתובות לטובת תצוגת הטבלאות לפי תאריכים שנבחר (כל ההסיטוריה עד לפני חודש/ החודש הנוכחי/ הכל וכמובן שיהיה ניתן לחליט על כל תאריך שנבחר </w:t>
      </w:r>
      <w:r>
        <w:rPr>
          <w:noProof/>
        </w:rPr>
        <w:drawing>
          <wp:anchor distT="0" distB="0" distL="114300" distR="114300" simplePos="0" relativeHeight="251670528" behindDoc="0" locked="0" layoutInCell="1" hidden="0" allowOverlap="1" wp14:anchorId="2276EDE3" wp14:editId="4790D177">
            <wp:simplePos x="0" y="0"/>
            <wp:positionH relativeFrom="column">
              <wp:posOffset>-480059</wp:posOffset>
            </wp:positionH>
            <wp:positionV relativeFrom="paragraph">
              <wp:posOffset>2009140</wp:posOffset>
            </wp:positionV>
            <wp:extent cx="5754370" cy="1965960"/>
            <wp:effectExtent l="0" t="0" r="0" b="0"/>
            <wp:wrapSquare wrapText="bothSides" distT="0" distB="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l="3756" t="27996" b="5736"/>
                    <a:stretch>
                      <a:fillRect/>
                    </a:stretch>
                  </pic:blipFill>
                  <pic:spPr>
                    <a:xfrm>
                      <a:off x="0" y="0"/>
                      <a:ext cx="5754370" cy="1965960"/>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19C09E52" wp14:editId="0D866C56">
            <wp:simplePos x="0" y="0"/>
            <wp:positionH relativeFrom="column">
              <wp:posOffset>-480059</wp:posOffset>
            </wp:positionH>
            <wp:positionV relativeFrom="paragraph">
              <wp:posOffset>3975100</wp:posOffset>
            </wp:positionV>
            <wp:extent cx="5754370" cy="1013460"/>
            <wp:effectExtent l="0" t="0" r="0" b="0"/>
            <wp:wrapSquare wrapText="bothSides" distT="0" distB="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4"/>
                    <a:srcRect l="3756" t="59332" b="6506"/>
                    <a:stretch>
                      <a:fillRect/>
                    </a:stretch>
                  </pic:blipFill>
                  <pic:spPr>
                    <a:xfrm>
                      <a:off x="0" y="0"/>
                      <a:ext cx="5754370" cy="1013460"/>
                    </a:xfrm>
                    <a:prstGeom prst="rect">
                      <a:avLst/>
                    </a:prstGeom>
                    <a:ln/>
                  </pic:spPr>
                </pic:pic>
              </a:graphicData>
            </a:graphic>
          </wp:anchor>
        </w:drawing>
      </w:r>
    </w:p>
    <w:p w14:paraId="51D5B32D" w14:textId="77777777" w:rsidR="00DE6F7D" w:rsidRDefault="00844AE2">
      <w:pPr>
        <w:rPr>
          <w:b/>
        </w:rPr>
      </w:pPr>
      <w:r>
        <w:rPr>
          <w:b/>
          <w:rtl/>
        </w:rPr>
        <w:t>דוגמא לפלט</w:t>
      </w:r>
      <w:r>
        <w:rPr>
          <w:noProof/>
        </w:rPr>
        <w:drawing>
          <wp:anchor distT="0" distB="0" distL="114300" distR="114300" simplePos="0" relativeHeight="251672576" behindDoc="0" locked="0" layoutInCell="1" hidden="0" allowOverlap="1" wp14:anchorId="78F6C9B9" wp14:editId="2EA5BE09">
            <wp:simplePos x="0" y="0"/>
            <wp:positionH relativeFrom="column">
              <wp:posOffset>-571499</wp:posOffset>
            </wp:positionH>
            <wp:positionV relativeFrom="paragraph">
              <wp:posOffset>3166745</wp:posOffset>
            </wp:positionV>
            <wp:extent cx="5839460" cy="1127760"/>
            <wp:effectExtent l="0" t="0" r="0" b="0"/>
            <wp:wrapSquare wrapText="bothSides" distT="0" distB="0" distL="114300" distR="1143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l="2745" t="57534" b="9075"/>
                    <a:stretch>
                      <a:fillRect/>
                    </a:stretch>
                  </pic:blipFill>
                  <pic:spPr>
                    <a:xfrm>
                      <a:off x="0" y="0"/>
                      <a:ext cx="5839460" cy="1127760"/>
                    </a:xfrm>
                    <a:prstGeom prst="rect">
                      <a:avLst/>
                    </a:prstGeom>
                    <a:ln/>
                  </pic:spPr>
                </pic:pic>
              </a:graphicData>
            </a:graphic>
          </wp:anchor>
        </w:drawing>
      </w:r>
    </w:p>
    <w:p w14:paraId="0E479DEB" w14:textId="77777777" w:rsidR="00DE6F7D" w:rsidRDefault="00844AE2">
      <w:r>
        <w:br w:type="page"/>
      </w:r>
      <w:r>
        <w:rPr>
          <w:rtl/>
        </w:rPr>
        <w:lastRenderedPageBreak/>
        <w:t>משיכת הטבלאות ל</w:t>
      </w:r>
      <w:r>
        <w:t>dataframe</w:t>
      </w:r>
      <w:r>
        <w:rPr>
          <w:noProof/>
        </w:rPr>
        <w:drawing>
          <wp:anchor distT="0" distB="0" distL="114300" distR="114300" simplePos="0" relativeHeight="251673600" behindDoc="0" locked="0" layoutInCell="1" hidden="0" allowOverlap="1" wp14:anchorId="2778349D" wp14:editId="4987409A">
            <wp:simplePos x="0" y="0"/>
            <wp:positionH relativeFrom="column">
              <wp:posOffset>-609599</wp:posOffset>
            </wp:positionH>
            <wp:positionV relativeFrom="paragraph">
              <wp:posOffset>205740</wp:posOffset>
            </wp:positionV>
            <wp:extent cx="6164580" cy="2066290"/>
            <wp:effectExtent l="0" t="0" r="0" b="0"/>
            <wp:wrapSquare wrapText="bothSides" distT="0" distB="0" distL="114300" distR="11430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l="3467" t="25941" b="16524"/>
                    <a:stretch>
                      <a:fillRect/>
                    </a:stretch>
                  </pic:blipFill>
                  <pic:spPr>
                    <a:xfrm>
                      <a:off x="0" y="0"/>
                      <a:ext cx="6164580" cy="2066290"/>
                    </a:xfrm>
                    <a:prstGeom prst="rect">
                      <a:avLst/>
                    </a:prstGeom>
                    <a:ln/>
                  </pic:spPr>
                </pic:pic>
              </a:graphicData>
            </a:graphic>
          </wp:anchor>
        </w:drawing>
      </w:r>
    </w:p>
    <w:p w14:paraId="6C81E84E" w14:textId="77777777" w:rsidR="00DE6F7D" w:rsidRDefault="00844AE2">
      <w:r>
        <w:rPr>
          <w:rtl/>
        </w:rPr>
        <w:t xml:space="preserve">דוגמא לתוצר: </w:t>
      </w:r>
      <w:r>
        <w:rPr>
          <w:noProof/>
        </w:rPr>
        <w:drawing>
          <wp:anchor distT="0" distB="0" distL="114300" distR="114300" simplePos="0" relativeHeight="251674624" behindDoc="0" locked="0" layoutInCell="1" hidden="0" allowOverlap="1" wp14:anchorId="64C63E6B" wp14:editId="24556CFC">
            <wp:simplePos x="0" y="0"/>
            <wp:positionH relativeFrom="column">
              <wp:posOffset>-548639</wp:posOffset>
            </wp:positionH>
            <wp:positionV relativeFrom="paragraph">
              <wp:posOffset>2288540</wp:posOffset>
            </wp:positionV>
            <wp:extent cx="6027420" cy="2288540"/>
            <wp:effectExtent l="0" t="0" r="0" b="0"/>
            <wp:wrapSquare wrapText="bothSides" distT="0" distB="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l="2601" t="27482" b="6764"/>
                    <a:stretch>
                      <a:fillRect/>
                    </a:stretch>
                  </pic:blipFill>
                  <pic:spPr>
                    <a:xfrm>
                      <a:off x="0" y="0"/>
                      <a:ext cx="6027420" cy="2288540"/>
                    </a:xfrm>
                    <a:prstGeom prst="rect">
                      <a:avLst/>
                    </a:prstGeom>
                    <a:ln/>
                  </pic:spPr>
                </pic:pic>
              </a:graphicData>
            </a:graphic>
          </wp:anchor>
        </w:drawing>
      </w:r>
    </w:p>
    <w:p w14:paraId="4EB9F16B" w14:textId="77777777" w:rsidR="00DE6F7D" w:rsidRDefault="00844AE2">
      <w:r>
        <w:rPr>
          <w:b/>
        </w:rPr>
        <w:t>Harvest_stock_history-</w:t>
      </w:r>
      <w:r>
        <w:rPr>
          <w:rtl/>
        </w:rPr>
        <w:t xml:space="preserve"> מושך את מאפייני המניה הנבחרת לפי תאריכים </w:t>
      </w:r>
      <w:r>
        <w:rPr>
          <w:noProof/>
        </w:rPr>
        <w:drawing>
          <wp:anchor distT="0" distB="0" distL="114300" distR="114300" simplePos="0" relativeHeight="251675648" behindDoc="0" locked="0" layoutInCell="1" hidden="0" allowOverlap="1" wp14:anchorId="7C42B86A" wp14:editId="26A9B58B">
            <wp:simplePos x="0" y="0"/>
            <wp:positionH relativeFrom="column">
              <wp:posOffset>-396239</wp:posOffset>
            </wp:positionH>
            <wp:positionV relativeFrom="paragraph">
              <wp:posOffset>2401570</wp:posOffset>
            </wp:positionV>
            <wp:extent cx="5806440" cy="1991995"/>
            <wp:effectExtent l="0" t="0" r="0" b="0"/>
            <wp:wrapSquare wrapText="bothSides" distT="0" distB="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l="3612" t="32105" b="7533"/>
                    <a:stretch>
                      <a:fillRect/>
                    </a:stretch>
                  </pic:blipFill>
                  <pic:spPr>
                    <a:xfrm>
                      <a:off x="0" y="0"/>
                      <a:ext cx="5806440" cy="1991995"/>
                    </a:xfrm>
                    <a:prstGeom prst="rect">
                      <a:avLst/>
                    </a:prstGeom>
                    <a:ln/>
                  </pic:spPr>
                </pic:pic>
              </a:graphicData>
            </a:graphic>
          </wp:anchor>
        </w:drawing>
      </w:r>
    </w:p>
    <w:p w14:paraId="4E6F8417" w14:textId="77777777" w:rsidR="00DE6F7D" w:rsidRDefault="00844AE2">
      <w:r>
        <w:rPr>
          <w:rtl/>
        </w:rPr>
        <w:lastRenderedPageBreak/>
        <w:t xml:space="preserve">דוגמא לתוצר: </w:t>
      </w:r>
      <w:r>
        <w:rPr>
          <w:noProof/>
        </w:rPr>
        <w:drawing>
          <wp:anchor distT="0" distB="0" distL="114300" distR="114300" simplePos="0" relativeHeight="251676672" behindDoc="0" locked="0" layoutInCell="1" hidden="0" allowOverlap="1" wp14:anchorId="57A652DC" wp14:editId="22C5B90F">
            <wp:simplePos x="0" y="0"/>
            <wp:positionH relativeFrom="column">
              <wp:posOffset>-441959</wp:posOffset>
            </wp:positionH>
            <wp:positionV relativeFrom="paragraph">
              <wp:posOffset>2101215</wp:posOffset>
            </wp:positionV>
            <wp:extent cx="5791200" cy="1470660"/>
            <wp:effectExtent l="0" t="0" r="0" b="0"/>
            <wp:wrapSquare wrapText="bothSides" distT="0" distB="0" distL="114300" distR="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l="3034" t="38014" b="17551"/>
                    <a:stretch>
                      <a:fillRect/>
                    </a:stretch>
                  </pic:blipFill>
                  <pic:spPr>
                    <a:xfrm>
                      <a:off x="0" y="0"/>
                      <a:ext cx="5791200" cy="1470660"/>
                    </a:xfrm>
                    <a:prstGeom prst="rect">
                      <a:avLst/>
                    </a:prstGeom>
                    <a:ln/>
                  </pic:spPr>
                </pic:pic>
              </a:graphicData>
            </a:graphic>
          </wp:anchor>
        </w:drawing>
      </w:r>
    </w:p>
    <w:p w14:paraId="272B479D" w14:textId="77777777" w:rsidR="00DE6F7D" w:rsidRDefault="00844AE2">
      <w:r>
        <w:br w:type="page"/>
      </w:r>
      <w:r>
        <w:rPr>
          <w:rtl/>
        </w:rPr>
        <w:lastRenderedPageBreak/>
        <w:t>קוד עיבוד:</w:t>
      </w:r>
    </w:p>
    <w:p w14:paraId="42672308" w14:textId="77777777" w:rsidR="00DE6F7D" w:rsidRDefault="00844AE2">
      <w:pPr>
        <w:pBdr>
          <w:top w:val="nil"/>
          <w:left w:val="nil"/>
          <w:bottom w:val="nil"/>
          <w:right w:val="nil"/>
          <w:between w:val="nil"/>
        </w:pBdr>
        <w:spacing w:after="0" w:line="240" w:lineRule="auto"/>
        <w:rPr>
          <w:color w:val="000000"/>
        </w:rPr>
      </w:pPr>
      <w:r>
        <w:rPr>
          <w:noProof/>
          <w:color w:val="000000"/>
        </w:rPr>
        <w:drawing>
          <wp:inline distT="0" distB="0" distL="0" distR="0" wp14:anchorId="165946F3" wp14:editId="7A038B3A">
            <wp:extent cx="4572000" cy="2847975"/>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572000" cy="2847975"/>
                    </a:xfrm>
                    <a:prstGeom prst="rect">
                      <a:avLst/>
                    </a:prstGeom>
                    <a:ln/>
                  </pic:spPr>
                </pic:pic>
              </a:graphicData>
            </a:graphic>
          </wp:inline>
        </w:drawing>
      </w:r>
    </w:p>
    <w:p w14:paraId="09B7D150" w14:textId="77777777" w:rsidR="00DE6F7D" w:rsidRDefault="00844AE2">
      <w:pPr>
        <w:pBdr>
          <w:top w:val="nil"/>
          <w:left w:val="nil"/>
          <w:bottom w:val="nil"/>
          <w:right w:val="nil"/>
          <w:between w:val="nil"/>
        </w:pBdr>
        <w:spacing w:after="0" w:line="240" w:lineRule="auto"/>
        <w:rPr>
          <w:color w:val="000000"/>
        </w:rPr>
      </w:pPr>
      <w:r>
        <w:rPr>
          <w:noProof/>
          <w:color w:val="000000"/>
        </w:rPr>
        <w:drawing>
          <wp:inline distT="0" distB="0" distL="0" distR="0" wp14:anchorId="75011DB0" wp14:editId="46DCDF40">
            <wp:extent cx="4572000" cy="139065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4572000" cy="1390650"/>
                    </a:xfrm>
                    <a:prstGeom prst="rect">
                      <a:avLst/>
                    </a:prstGeom>
                    <a:ln/>
                  </pic:spPr>
                </pic:pic>
              </a:graphicData>
            </a:graphic>
          </wp:inline>
        </w:drawing>
      </w:r>
      <w:r>
        <w:rPr>
          <w:noProof/>
          <w:color w:val="000000"/>
        </w:rPr>
        <w:drawing>
          <wp:inline distT="0" distB="0" distL="0" distR="0" wp14:anchorId="226D6CE6" wp14:editId="5AF77471">
            <wp:extent cx="4572000" cy="22955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4572000" cy="2295525"/>
                    </a:xfrm>
                    <a:prstGeom prst="rect">
                      <a:avLst/>
                    </a:prstGeom>
                    <a:ln/>
                  </pic:spPr>
                </pic:pic>
              </a:graphicData>
            </a:graphic>
          </wp:inline>
        </w:drawing>
      </w:r>
      <w:r>
        <w:rPr>
          <w:noProof/>
          <w:color w:val="000000"/>
        </w:rPr>
        <w:drawing>
          <wp:inline distT="0" distB="0" distL="0" distR="0" wp14:anchorId="623AF86D" wp14:editId="0B596496">
            <wp:extent cx="342900" cy="342900"/>
            <wp:effectExtent l="0" t="0" r="0" b="0"/>
            <wp:docPr id="38" name="image6.png" descr="U,{c078479c-98f9-4bab-a0cb-40e8252d11f5}{2},10,6.66666651"/>
            <wp:cNvGraphicFramePr/>
            <a:graphic xmlns:a="http://schemas.openxmlformats.org/drawingml/2006/main">
              <a:graphicData uri="http://schemas.openxmlformats.org/drawingml/2006/picture">
                <pic:pic xmlns:pic="http://schemas.openxmlformats.org/drawingml/2006/picture">
                  <pic:nvPicPr>
                    <pic:cNvPr id="0" name="image6.png" descr="U,{c078479c-98f9-4bab-a0cb-40e8252d11f5}{2},10,6.66666651"/>
                    <pic:cNvPicPr preferRelativeResize="0"/>
                  </pic:nvPicPr>
                  <pic:blipFill>
                    <a:blip r:embed="rId93"/>
                    <a:srcRect/>
                    <a:stretch>
                      <a:fillRect/>
                    </a:stretch>
                  </pic:blipFill>
                  <pic:spPr>
                    <a:xfrm>
                      <a:off x="0" y="0"/>
                      <a:ext cx="342900" cy="342900"/>
                    </a:xfrm>
                    <a:prstGeom prst="rect">
                      <a:avLst/>
                    </a:prstGeom>
                    <a:ln/>
                  </pic:spPr>
                </pic:pic>
              </a:graphicData>
            </a:graphic>
          </wp:inline>
        </w:drawing>
      </w:r>
      <w:r>
        <w:rPr>
          <w:noProof/>
          <w:color w:val="000000"/>
        </w:rPr>
        <w:drawing>
          <wp:inline distT="0" distB="0" distL="0" distR="0" wp14:anchorId="7F74930C" wp14:editId="363A3B48">
            <wp:extent cx="342900" cy="342900"/>
            <wp:effectExtent l="0" t="0" r="0" b="0"/>
            <wp:docPr id="39" name="image6.png" descr="U,{c078479c-98f9-4bab-a0cb-40e8252d11f5}{5},10,6.66666651"/>
            <wp:cNvGraphicFramePr/>
            <a:graphic xmlns:a="http://schemas.openxmlformats.org/drawingml/2006/main">
              <a:graphicData uri="http://schemas.openxmlformats.org/drawingml/2006/picture">
                <pic:pic xmlns:pic="http://schemas.openxmlformats.org/drawingml/2006/picture">
                  <pic:nvPicPr>
                    <pic:cNvPr id="0" name="image6.png" descr="U,{c078479c-98f9-4bab-a0cb-40e8252d11f5}{5},10,6.66666651"/>
                    <pic:cNvPicPr preferRelativeResize="0"/>
                  </pic:nvPicPr>
                  <pic:blipFill>
                    <a:blip r:embed="rId93"/>
                    <a:srcRect/>
                    <a:stretch>
                      <a:fillRect/>
                    </a:stretch>
                  </pic:blipFill>
                  <pic:spPr>
                    <a:xfrm>
                      <a:off x="0" y="0"/>
                      <a:ext cx="342900" cy="342900"/>
                    </a:xfrm>
                    <a:prstGeom prst="rect">
                      <a:avLst/>
                    </a:prstGeom>
                    <a:ln/>
                  </pic:spPr>
                </pic:pic>
              </a:graphicData>
            </a:graphic>
          </wp:inline>
        </w:drawing>
      </w:r>
      <w:r>
        <w:rPr>
          <w:noProof/>
          <w:color w:val="000000"/>
        </w:rPr>
        <w:drawing>
          <wp:inline distT="0" distB="0" distL="0" distR="0" wp14:anchorId="7300FFD0" wp14:editId="0862B36B">
            <wp:extent cx="342900" cy="342900"/>
            <wp:effectExtent l="0" t="0" r="0" b="0"/>
            <wp:docPr id="41" name="image6.png" descr="U,{c078479c-98f9-4bab-a0cb-40e8252d11f5}{8},10,6.66666651"/>
            <wp:cNvGraphicFramePr/>
            <a:graphic xmlns:a="http://schemas.openxmlformats.org/drawingml/2006/main">
              <a:graphicData uri="http://schemas.openxmlformats.org/drawingml/2006/picture">
                <pic:pic xmlns:pic="http://schemas.openxmlformats.org/drawingml/2006/picture">
                  <pic:nvPicPr>
                    <pic:cNvPr id="0" name="image6.png" descr="U,{c078479c-98f9-4bab-a0cb-40e8252d11f5}{8},10,6.66666651"/>
                    <pic:cNvPicPr preferRelativeResize="0"/>
                  </pic:nvPicPr>
                  <pic:blipFill>
                    <a:blip r:embed="rId93"/>
                    <a:srcRect/>
                    <a:stretch>
                      <a:fillRect/>
                    </a:stretch>
                  </pic:blipFill>
                  <pic:spPr>
                    <a:xfrm>
                      <a:off x="0" y="0"/>
                      <a:ext cx="342900" cy="342900"/>
                    </a:xfrm>
                    <a:prstGeom prst="rect">
                      <a:avLst/>
                    </a:prstGeom>
                    <a:ln/>
                  </pic:spPr>
                </pic:pic>
              </a:graphicData>
            </a:graphic>
          </wp:inline>
        </w:drawing>
      </w:r>
      <w:r>
        <w:rPr>
          <w:noProof/>
          <w:color w:val="000000"/>
        </w:rPr>
        <w:drawing>
          <wp:inline distT="0" distB="0" distL="0" distR="0" wp14:anchorId="4D89D63A" wp14:editId="3BEC5E6A">
            <wp:extent cx="342900" cy="342900"/>
            <wp:effectExtent l="0" t="0" r="0" b="0"/>
            <wp:docPr id="18" name="image6.png" descr="U,{c078479c-98f9-4bab-a0cb-40e8252d11f5}{11},10,6.66666651"/>
            <wp:cNvGraphicFramePr/>
            <a:graphic xmlns:a="http://schemas.openxmlformats.org/drawingml/2006/main">
              <a:graphicData uri="http://schemas.openxmlformats.org/drawingml/2006/picture">
                <pic:pic xmlns:pic="http://schemas.openxmlformats.org/drawingml/2006/picture">
                  <pic:nvPicPr>
                    <pic:cNvPr id="0" name="image6.png" descr="U,{c078479c-98f9-4bab-a0cb-40e8252d11f5}{11},10,6.66666651"/>
                    <pic:cNvPicPr preferRelativeResize="0"/>
                  </pic:nvPicPr>
                  <pic:blipFill>
                    <a:blip r:embed="rId93"/>
                    <a:srcRect/>
                    <a:stretch>
                      <a:fillRect/>
                    </a:stretch>
                  </pic:blipFill>
                  <pic:spPr>
                    <a:xfrm>
                      <a:off x="0" y="0"/>
                      <a:ext cx="342900" cy="342900"/>
                    </a:xfrm>
                    <a:prstGeom prst="rect">
                      <a:avLst/>
                    </a:prstGeom>
                    <a:ln/>
                  </pic:spPr>
                </pic:pic>
              </a:graphicData>
            </a:graphic>
          </wp:inline>
        </w:drawing>
      </w:r>
    </w:p>
    <w:p w14:paraId="6BE590A6" w14:textId="77777777" w:rsidR="00DE6F7D" w:rsidRDefault="00DE6F7D"/>
    <w:p w14:paraId="60EB1F0C" w14:textId="77777777" w:rsidR="00DE6F7D" w:rsidRDefault="00844AE2">
      <w:pPr>
        <w:pBdr>
          <w:top w:val="nil"/>
          <w:left w:val="nil"/>
          <w:bottom w:val="nil"/>
          <w:right w:val="nil"/>
          <w:between w:val="nil"/>
        </w:pBdr>
        <w:rPr>
          <w:b/>
          <w:color w:val="000000"/>
        </w:rPr>
      </w:pPr>
      <w:bookmarkStart w:id="30" w:name="_2bn6wsx" w:colFirst="0" w:colLast="0"/>
      <w:bookmarkEnd w:id="30"/>
      <w:r>
        <w:rPr>
          <w:b/>
          <w:color w:val="000000"/>
          <w:rtl/>
        </w:rPr>
        <w:t>קוד מידול:</w:t>
      </w:r>
    </w:p>
    <w:p w14:paraId="3712FB2F" w14:textId="77777777" w:rsidR="00DE6F7D" w:rsidRDefault="00844AE2">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75EEDF32" wp14:editId="67F5876F">
            <wp:extent cx="4572000" cy="300037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4572000" cy="3000375"/>
                    </a:xfrm>
                    <a:prstGeom prst="rect">
                      <a:avLst/>
                    </a:prstGeom>
                    <a:ln/>
                  </pic:spPr>
                </pic:pic>
              </a:graphicData>
            </a:graphic>
          </wp:inline>
        </w:drawing>
      </w:r>
      <w:r>
        <w:rPr>
          <w:noProof/>
          <w:color w:val="000000"/>
        </w:rPr>
        <w:drawing>
          <wp:inline distT="0" distB="0" distL="0" distR="0" wp14:anchorId="51599A58" wp14:editId="758306D2">
            <wp:extent cx="4572000" cy="338137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5"/>
                    <a:srcRect/>
                    <a:stretch>
                      <a:fillRect/>
                    </a:stretch>
                  </pic:blipFill>
                  <pic:spPr>
                    <a:xfrm>
                      <a:off x="0" y="0"/>
                      <a:ext cx="4572000" cy="3381375"/>
                    </a:xfrm>
                    <a:prstGeom prst="rect">
                      <a:avLst/>
                    </a:prstGeom>
                    <a:ln/>
                  </pic:spPr>
                </pic:pic>
              </a:graphicData>
            </a:graphic>
          </wp:inline>
        </w:drawing>
      </w:r>
    </w:p>
    <w:p w14:paraId="6E3AFC29" w14:textId="77777777" w:rsidR="00DE6F7D" w:rsidRDefault="00844AE2">
      <w:pPr>
        <w:pBdr>
          <w:top w:val="nil"/>
          <w:left w:val="nil"/>
          <w:bottom w:val="nil"/>
          <w:right w:val="nil"/>
          <w:between w:val="nil"/>
        </w:pBdr>
        <w:spacing w:after="0" w:line="240" w:lineRule="auto"/>
        <w:rPr>
          <w:color w:val="000000"/>
        </w:rPr>
      </w:pPr>
      <w:r>
        <w:rPr>
          <w:noProof/>
          <w:color w:val="000000"/>
        </w:rPr>
        <w:lastRenderedPageBreak/>
        <w:drawing>
          <wp:inline distT="0" distB="0" distL="0" distR="0" wp14:anchorId="3EA992DC" wp14:editId="0A73E368">
            <wp:extent cx="4572000" cy="31623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6"/>
                    <a:srcRect/>
                    <a:stretch>
                      <a:fillRect/>
                    </a:stretch>
                  </pic:blipFill>
                  <pic:spPr>
                    <a:xfrm>
                      <a:off x="0" y="0"/>
                      <a:ext cx="4572000" cy="3162300"/>
                    </a:xfrm>
                    <a:prstGeom prst="rect">
                      <a:avLst/>
                    </a:prstGeom>
                    <a:ln/>
                  </pic:spPr>
                </pic:pic>
              </a:graphicData>
            </a:graphic>
          </wp:inline>
        </w:drawing>
      </w:r>
      <w:r>
        <w:rPr>
          <w:noProof/>
          <w:color w:val="000000"/>
        </w:rPr>
        <w:drawing>
          <wp:inline distT="0" distB="0" distL="0" distR="0" wp14:anchorId="1AE7CC53" wp14:editId="499640D4">
            <wp:extent cx="4572000" cy="31432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4572000" cy="3143250"/>
                    </a:xfrm>
                    <a:prstGeom prst="rect">
                      <a:avLst/>
                    </a:prstGeom>
                    <a:ln/>
                  </pic:spPr>
                </pic:pic>
              </a:graphicData>
            </a:graphic>
          </wp:inline>
        </w:drawing>
      </w:r>
      <w:r>
        <w:rPr>
          <w:noProof/>
          <w:color w:val="000000"/>
        </w:rPr>
        <w:lastRenderedPageBreak/>
        <w:drawing>
          <wp:inline distT="0" distB="0" distL="0" distR="0" wp14:anchorId="2441D318" wp14:editId="0C4BFD8A">
            <wp:extent cx="4572000" cy="17049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4572000" cy="1704975"/>
                    </a:xfrm>
                    <a:prstGeom prst="rect">
                      <a:avLst/>
                    </a:prstGeom>
                    <a:ln/>
                  </pic:spPr>
                </pic:pic>
              </a:graphicData>
            </a:graphic>
          </wp:inline>
        </w:drawing>
      </w:r>
      <w:r>
        <w:rPr>
          <w:noProof/>
          <w:color w:val="000000"/>
        </w:rPr>
        <w:drawing>
          <wp:inline distT="0" distB="0" distL="0" distR="0" wp14:anchorId="5A4A44FD" wp14:editId="6E457E0A">
            <wp:extent cx="4572000" cy="26479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4572000" cy="2647950"/>
                    </a:xfrm>
                    <a:prstGeom prst="rect">
                      <a:avLst/>
                    </a:prstGeom>
                    <a:ln/>
                  </pic:spPr>
                </pic:pic>
              </a:graphicData>
            </a:graphic>
          </wp:inline>
        </w:drawing>
      </w:r>
      <w:r>
        <w:rPr>
          <w:noProof/>
          <w:color w:val="000000"/>
        </w:rPr>
        <w:drawing>
          <wp:inline distT="0" distB="0" distL="0" distR="0" wp14:anchorId="7B01478E" wp14:editId="7B231196">
            <wp:extent cx="4572000" cy="233362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0"/>
                    <a:srcRect/>
                    <a:stretch>
                      <a:fillRect/>
                    </a:stretch>
                  </pic:blipFill>
                  <pic:spPr>
                    <a:xfrm>
                      <a:off x="0" y="0"/>
                      <a:ext cx="4572000" cy="2333625"/>
                    </a:xfrm>
                    <a:prstGeom prst="rect">
                      <a:avLst/>
                    </a:prstGeom>
                    <a:ln/>
                  </pic:spPr>
                </pic:pic>
              </a:graphicData>
            </a:graphic>
          </wp:inline>
        </w:drawing>
      </w:r>
    </w:p>
    <w:p w14:paraId="67E892AD" w14:textId="77777777" w:rsidR="00DE6F7D" w:rsidRDefault="00844AE2">
      <w:r>
        <w:br w:type="page"/>
      </w:r>
    </w:p>
    <w:p w14:paraId="604FD255" w14:textId="77777777" w:rsidR="00DE6F7D" w:rsidRDefault="00844AE2">
      <w:pPr>
        <w:pBdr>
          <w:top w:val="nil"/>
          <w:left w:val="nil"/>
          <w:bottom w:val="nil"/>
          <w:right w:val="nil"/>
          <w:between w:val="nil"/>
        </w:pBdr>
        <w:rPr>
          <w:b/>
          <w:color w:val="0000FF"/>
          <w:sz w:val="28"/>
          <w:szCs w:val="28"/>
        </w:rPr>
      </w:pPr>
      <w:bookmarkStart w:id="31" w:name="_qsh70q" w:colFirst="0" w:colLast="0"/>
      <w:bookmarkEnd w:id="31"/>
      <w:r>
        <w:rPr>
          <w:b/>
          <w:color w:val="0000FF"/>
          <w:sz w:val="28"/>
          <w:szCs w:val="28"/>
          <w:rtl/>
        </w:rPr>
        <w:lastRenderedPageBreak/>
        <w:t>נספח ב1 - (</w:t>
      </w:r>
      <w:r>
        <w:rPr>
          <w:b/>
          <w:color w:val="0000FF"/>
          <w:sz w:val="28"/>
          <w:szCs w:val="28"/>
        </w:rPr>
        <w:t>Software Requirements Document (SRD</w:t>
      </w:r>
      <w:r>
        <w:rPr>
          <w:b/>
          <w:color w:val="0000FF"/>
          <w:sz w:val="28"/>
          <w:szCs w:val="28"/>
          <w:rtl/>
        </w:rPr>
        <w:t>, מסמך דרישות למודולי תכנה</w:t>
      </w:r>
    </w:p>
    <w:p w14:paraId="7144FEC3" w14:textId="77777777" w:rsidR="00DE6F7D" w:rsidRDefault="00844AE2">
      <w:pPr>
        <w:rPr>
          <w:b/>
          <w:color w:val="0000FF"/>
        </w:rPr>
      </w:pPr>
      <w:bookmarkStart w:id="32" w:name="_3as4poj" w:colFirst="0" w:colLast="0"/>
      <w:bookmarkEnd w:id="32"/>
      <w:r>
        <w:rPr>
          <w:b/>
          <w:color w:val="000000"/>
          <w:rtl/>
        </w:rPr>
        <w:t>הקדמה:</w:t>
      </w:r>
      <w:r>
        <w:rPr>
          <w:rtl/>
        </w:rPr>
        <w:br/>
        <w:t>מטרת הפרויקט היא ליצור מערכת אוטומטית המבוססת על למידת מכונה, אשר תבצע שימוש וסחר בניירות ערך בשוק ההון. זאת תוך ניתוח מודלים פיננסיים, ניהול סיכונים וניתוח הודעות מתפרצות רלוונטיות ממקורות מידע ברשת ומדיה חברתית, כאשר שאיפת המערכת לייצר תשואה חיובית בשוק ההון, תוך מתן דגש על אוטומציה וחיסכון בזמן.</w:t>
      </w:r>
    </w:p>
    <w:p w14:paraId="7EEE70A7" w14:textId="77777777" w:rsidR="00DE6F7D" w:rsidRDefault="00844AE2">
      <w:r>
        <w:rPr>
          <w:rtl/>
        </w:rPr>
        <w:t>תיאור מפרט של מודלי התכנה והנתונים:</w:t>
      </w:r>
      <w:r>
        <w:rPr>
          <w:rtl/>
        </w:rPr>
        <w:br/>
        <w:t>משתמש- יכול לגשת למערכת בהינתן הזדהות בלבד, יכול לעדכן את הפרטים שלו ולקבל את הפלט מהמערכת, יכול לקבוע את ניהול העסקאות (אחוזי סיכון, אחוזי כסף ובחירת עסקאות)</w:t>
      </w:r>
      <w:r>
        <w:rPr>
          <w:rtl/>
        </w:rPr>
        <w:br/>
        <w:t>אדמין- בעל גישה לכל המערכת, תצוגת המשתמש , שינוי אלגוריתם הכריית מידע ומקורות המידע, אלגוריתם ניתוח הטקסט, אלגוריתם החיזוי, בחירת המודל הלמידה, ורשימת המניות.</w:t>
      </w:r>
      <w:r>
        <w:rPr>
          <w:rtl/>
        </w:rPr>
        <w:br/>
        <w:t>מערכת- מקבלת מידע על ידי כרייה ממקורות המידע, מנחת טקסטים ומבצעת חיזיוי למחיר המניות הנבחרות. תדרג את המניות הנבחרות, תנהל את המסחר ותנהל את סיכוני התיק.</w:t>
      </w:r>
      <w:r>
        <w:rPr>
          <w:rtl/>
        </w:rPr>
        <w:br/>
        <w:t>נתונים- משיכת נתונים ממחירי מניות בעבר, ציוצי מידע על מניות, פעילות בעלי עניין עם מניות החברה.</w:t>
      </w:r>
    </w:p>
    <w:p w14:paraId="1C64B393" w14:textId="77777777" w:rsidR="00DE6F7D" w:rsidRDefault="00844AE2">
      <w:pPr>
        <w:rPr>
          <w:b/>
          <w:color w:val="000000"/>
          <w:u w:val="single"/>
        </w:rPr>
      </w:pPr>
      <w:r>
        <w:rPr>
          <w:noProof/>
        </w:rPr>
        <w:drawing>
          <wp:inline distT="0" distB="0" distL="0" distR="0" wp14:anchorId="0B66A334" wp14:editId="7B8FB12B">
            <wp:extent cx="6203125" cy="3233538"/>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l="29734" t="35353" r="17992" b="18180"/>
                    <a:stretch>
                      <a:fillRect/>
                    </a:stretch>
                  </pic:blipFill>
                  <pic:spPr>
                    <a:xfrm>
                      <a:off x="0" y="0"/>
                      <a:ext cx="6203125" cy="3233538"/>
                    </a:xfrm>
                    <a:prstGeom prst="rect">
                      <a:avLst/>
                    </a:prstGeom>
                    <a:ln/>
                  </pic:spPr>
                </pic:pic>
              </a:graphicData>
            </a:graphic>
          </wp:inline>
        </w:drawing>
      </w:r>
    </w:p>
    <w:p w14:paraId="5E49E073" w14:textId="77777777" w:rsidR="00DE6F7D" w:rsidRDefault="00844AE2">
      <w:r>
        <w:br w:type="page"/>
      </w:r>
    </w:p>
    <w:p w14:paraId="533471A5" w14:textId="77777777" w:rsidR="00DE6F7D" w:rsidRDefault="00844AE2">
      <w:pPr>
        <w:pBdr>
          <w:top w:val="nil"/>
          <w:left w:val="nil"/>
          <w:bottom w:val="nil"/>
          <w:right w:val="nil"/>
          <w:between w:val="nil"/>
        </w:pBdr>
        <w:rPr>
          <w:b/>
          <w:color w:val="000000"/>
        </w:rPr>
      </w:pPr>
      <w:bookmarkStart w:id="33" w:name="_1pxezwc" w:colFirst="0" w:colLast="0"/>
      <w:bookmarkEnd w:id="33"/>
      <w:r>
        <w:rPr>
          <w:b/>
          <w:color w:val="000000"/>
          <w:rtl/>
        </w:rPr>
        <w:lastRenderedPageBreak/>
        <w:t>דיאגרמת מחלקה:</w:t>
      </w:r>
    </w:p>
    <w:p w14:paraId="1DF8A6ED" w14:textId="77777777" w:rsidR="00DE6F7D" w:rsidRDefault="00844AE2">
      <w:pPr>
        <w:pBdr>
          <w:top w:val="nil"/>
          <w:left w:val="nil"/>
          <w:bottom w:val="nil"/>
          <w:right w:val="nil"/>
          <w:between w:val="nil"/>
        </w:pBdr>
        <w:rPr>
          <w:b/>
          <w:color w:val="000000"/>
        </w:rPr>
      </w:pPr>
      <w:bookmarkStart w:id="34" w:name="_49x2ik5" w:colFirst="0" w:colLast="0"/>
      <w:bookmarkEnd w:id="34"/>
      <w:r>
        <w:rPr>
          <w:b/>
          <w:color w:val="000000"/>
          <w:rtl/>
        </w:rPr>
        <w:t>זחלן:</w:t>
      </w:r>
    </w:p>
    <w:p w14:paraId="67289FB9" w14:textId="77777777" w:rsidR="00DE6F7D" w:rsidRDefault="00844AE2">
      <w:pPr>
        <w:numPr>
          <w:ilvl w:val="1"/>
          <w:numId w:val="20"/>
        </w:numPr>
        <w:pBdr>
          <w:top w:val="nil"/>
          <w:left w:val="nil"/>
          <w:bottom w:val="nil"/>
          <w:right w:val="nil"/>
          <w:between w:val="nil"/>
        </w:pBdr>
        <w:spacing w:line="240" w:lineRule="auto"/>
        <w:rPr>
          <w:color w:val="000000"/>
        </w:rPr>
      </w:pPr>
      <w:r>
        <w:rPr>
          <w:noProof/>
        </w:rPr>
        <w:drawing>
          <wp:anchor distT="0" distB="0" distL="114300" distR="114300" simplePos="0" relativeHeight="251677696" behindDoc="0" locked="0" layoutInCell="1" hidden="0" allowOverlap="1" wp14:anchorId="528CB010" wp14:editId="7A4B2FF3">
            <wp:simplePos x="0" y="0"/>
            <wp:positionH relativeFrom="column">
              <wp:posOffset>1</wp:posOffset>
            </wp:positionH>
            <wp:positionV relativeFrom="paragraph">
              <wp:posOffset>0</wp:posOffset>
            </wp:positionV>
            <wp:extent cx="4460986" cy="3343303"/>
            <wp:effectExtent l="0" t="0" r="0" b="0"/>
            <wp:wrapNone/>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l="23214" t="22535" r="24205" b="7393"/>
                    <a:stretch>
                      <a:fillRect/>
                    </a:stretch>
                  </pic:blipFill>
                  <pic:spPr>
                    <a:xfrm>
                      <a:off x="0" y="0"/>
                      <a:ext cx="4460986" cy="3343303"/>
                    </a:xfrm>
                    <a:prstGeom prst="rect">
                      <a:avLst/>
                    </a:prstGeom>
                    <a:ln/>
                  </pic:spPr>
                </pic:pic>
              </a:graphicData>
            </a:graphic>
          </wp:anchor>
        </w:drawing>
      </w:r>
      <w:r>
        <w:rPr>
          <w:noProof/>
        </w:rPr>
        <w:drawing>
          <wp:anchor distT="0" distB="0" distL="114300" distR="114300" simplePos="0" relativeHeight="251678720" behindDoc="0" locked="0" layoutInCell="1" hidden="0" allowOverlap="1" wp14:anchorId="317B6AD3" wp14:editId="66BDE9B5">
            <wp:simplePos x="0" y="0"/>
            <wp:positionH relativeFrom="column">
              <wp:posOffset>1</wp:posOffset>
            </wp:positionH>
            <wp:positionV relativeFrom="paragraph">
              <wp:posOffset>0</wp:posOffset>
            </wp:positionV>
            <wp:extent cx="5505450" cy="6677026"/>
            <wp:effectExtent l="0" t="0" r="0" b="0"/>
            <wp:wrapNone/>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a:stretch>
                      <a:fillRect/>
                    </a:stretch>
                  </pic:blipFill>
                  <pic:spPr>
                    <a:xfrm>
                      <a:off x="0" y="0"/>
                      <a:ext cx="5505450" cy="6677026"/>
                    </a:xfrm>
                    <a:prstGeom prst="rect">
                      <a:avLst/>
                    </a:prstGeom>
                    <a:ln/>
                  </pic:spPr>
                </pic:pic>
              </a:graphicData>
            </a:graphic>
          </wp:anchor>
        </w:drawing>
      </w:r>
    </w:p>
    <w:p w14:paraId="1C845CF1" w14:textId="77777777" w:rsidR="00DE6F7D" w:rsidRDefault="00844AE2">
      <w:r>
        <w:rPr>
          <w:noProof/>
        </w:rPr>
        <w:drawing>
          <wp:anchor distT="0" distB="0" distL="114300" distR="114300" simplePos="0" relativeHeight="251679744" behindDoc="0" locked="0" layoutInCell="1" hidden="0" allowOverlap="1" wp14:anchorId="1EBBA26B" wp14:editId="1F52984C">
            <wp:simplePos x="0" y="0"/>
            <wp:positionH relativeFrom="column">
              <wp:posOffset>1</wp:posOffset>
            </wp:positionH>
            <wp:positionV relativeFrom="paragraph">
              <wp:posOffset>0</wp:posOffset>
            </wp:positionV>
            <wp:extent cx="5113233" cy="3419475"/>
            <wp:effectExtent l="0" t="0" r="0"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5113233" cy="3419475"/>
                    </a:xfrm>
                    <a:prstGeom prst="rect">
                      <a:avLst/>
                    </a:prstGeom>
                    <a:ln/>
                  </pic:spPr>
                </pic:pic>
              </a:graphicData>
            </a:graphic>
          </wp:anchor>
        </w:drawing>
      </w:r>
    </w:p>
    <w:p w14:paraId="1CEE5023" w14:textId="77777777" w:rsidR="00DE6F7D" w:rsidRDefault="00DE6F7D">
      <w:pPr>
        <w:spacing w:after="0" w:line="240" w:lineRule="auto"/>
      </w:pPr>
    </w:p>
    <w:p w14:paraId="7D85063C" w14:textId="77777777" w:rsidR="00DE6F7D" w:rsidRDefault="00844AE2">
      <w:pPr>
        <w:spacing w:after="0" w:line="240" w:lineRule="auto"/>
        <w:rPr>
          <w:color w:val="000000"/>
        </w:rPr>
      </w:pPr>
      <w:r>
        <w:br/>
      </w:r>
    </w:p>
    <w:p w14:paraId="734D1C7C" w14:textId="77777777" w:rsidR="00DE6F7D" w:rsidRDefault="00844AE2">
      <w:pPr>
        <w:spacing w:after="160"/>
        <w:rPr>
          <w:color w:val="000000"/>
        </w:rPr>
      </w:pPr>
      <w:r>
        <w:br w:type="page"/>
      </w:r>
    </w:p>
    <w:p w14:paraId="704AC871" w14:textId="77777777" w:rsidR="00DE6F7D" w:rsidRDefault="00844AE2">
      <w:pPr>
        <w:rPr>
          <w:b/>
          <w:u w:val="single"/>
        </w:rPr>
      </w:pPr>
      <w:r>
        <w:rPr>
          <w:b/>
          <w:color w:val="0070C0"/>
          <w:u w:val="single"/>
          <w:rtl/>
        </w:rPr>
        <w:lastRenderedPageBreak/>
        <w:t>נספח ב2 - (</w:t>
      </w:r>
      <w:r>
        <w:rPr>
          <w:b/>
          <w:color w:val="0070C0"/>
          <w:u w:val="single"/>
        </w:rPr>
        <w:t>Software Design Description (SDD</w:t>
      </w:r>
      <w:r>
        <w:rPr>
          <w:b/>
          <w:color w:val="0070C0"/>
          <w:u w:val="single"/>
          <w:rtl/>
        </w:rPr>
        <w:t xml:space="preserve">, מסמך עיצוב ותכן מודולי תכנה </w:t>
      </w:r>
    </w:p>
    <w:p w14:paraId="7FF87994" w14:textId="77777777" w:rsidR="00DE6F7D" w:rsidRDefault="00DE6F7D">
      <w:pPr>
        <w:pBdr>
          <w:top w:val="nil"/>
          <w:left w:val="nil"/>
          <w:bottom w:val="nil"/>
          <w:right w:val="nil"/>
          <w:between w:val="nil"/>
        </w:pBdr>
        <w:spacing w:after="0"/>
        <w:ind w:left="720"/>
        <w:rPr>
          <w:b/>
          <w:color w:val="000000"/>
          <w:u w:val="single"/>
        </w:rPr>
      </w:pPr>
    </w:p>
    <w:p w14:paraId="7A5D1D92" w14:textId="77777777" w:rsidR="00DE6F7D" w:rsidRDefault="00844AE2">
      <w:pPr>
        <w:numPr>
          <w:ilvl w:val="0"/>
          <w:numId w:val="16"/>
        </w:numPr>
        <w:pBdr>
          <w:top w:val="nil"/>
          <w:left w:val="nil"/>
          <w:bottom w:val="nil"/>
          <w:right w:val="nil"/>
          <w:between w:val="nil"/>
        </w:pBdr>
        <w:spacing w:after="0" w:line="240" w:lineRule="auto"/>
        <w:rPr>
          <w:b/>
          <w:color w:val="000000"/>
          <w:highlight w:val="yellow"/>
        </w:rPr>
      </w:pPr>
      <w:r>
        <w:rPr>
          <w:color w:val="000000"/>
          <w:rtl/>
        </w:rPr>
        <w:t xml:space="preserve">הקדמה: פירוט תכן על של מודולי התכנה </w:t>
      </w:r>
      <w:r>
        <w:rPr>
          <w:color w:val="000000"/>
          <w:rtl/>
        </w:rPr>
        <w:br/>
        <w:t>מופיע בסעיף תכן במסמך.</w:t>
      </w:r>
    </w:p>
    <w:p w14:paraId="61445F26" w14:textId="77777777" w:rsidR="00DE6F7D" w:rsidRDefault="00DE6F7D">
      <w:pPr>
        <w:pBdr>
          <w:top w:val="nil"/>
          <w:left w:val="nil"/>
          <w:bottom w:val="nil"/>
          <w:right w:val="nil"/>
          <w:between w:val="nil"/>
        </w:pBdr>
        <w:spacing w:after="0"/>
        <w:ind w:left="1494"/>
        <w:rPr>
          <w:b/>
          <w:color w:val="000000"/>
          <w:highlight w:val="yellow"/>
          <w:u w:val="single"/>
        </w:rPr>
      </w:pPr>
    </w:p>
    <w:p w14:paraId="1703316A" w14:textId="77777777" w:rsidR="00DE6F7D" w:rsidRDefault="00844AE2">
      <w:pPr>
        <w:numPr>
          <w:ilvl w:val="0"/>
          <w:numId w:val="16"/>
        </w:numPr>
        <w:pBdr>
          <w:top w:val="nil"/>
          <w:left w:val="nil"/>
          <w:bottom w:val="nil"/>
          <w:right w:val="nil"/>
          <w:between w:val="nil"/>
        </w:pBdr>
        <w:spacing w:after="0" w:line="240" w:lineRule="auto"/>
        <w:rPr>
          <w:color w:val="000000"/>
          <w:highlight w:val="yellow"/>
        </w:rPr>
      </w:pPr>
      <w:r>
        <w:rPr>
          <w:color w:val="000000"/>
          <w:rtl/>
        </w:rPr>
        <w:t>תיאור מפרט של מודלי התכנה  והנתונים, בדגש ל:</w:t>
      </w:r>
    </w:p>
    <w:p w14:paraId="708B659A"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כריית מידע: אחראי להבאת הנתונים לצורך עיבוד וחיזוי, לצרוך כך יש שימוש במספר מודלים:</w:t>
      </w:r>
    </w:p>
    <w:p w14:paraId="2EC5CAB2" w14:textId="77777777" w:rsidR="00DE6F7D" w:rsidRDefault="00844AE2">
      <w:pPr>
        <w:numPr>
          <w:ilvl w:val="2"/>
          <w:numId w:val="16"/>
        </w:numPr>
        <w:pBdr>
          <w:top w:val="nil"/>
          <w:left w:val="nil"/>
          <w:bottom w:val="nil"/>
          <w:right w:val="nil"/>
          <w:between w:val="nil"/>
        </w:pBdr>
        <w:spacing w:after="0" w:line="240" w:lineRule="auto"/>
        <w:rPr>
          <w:color w:val="000000"/>
        </w:rPr>
      </w:pPr>
      <w:r>
        <w:rPr>
          <w:b/>
          <w:color w:val="000000"/>
        </w:rPr>
        <w:t>GetOpenInsider</w:t>
      </w:r>
      <w:r>
        <w:rPr>
          <w:color w:val="000000"/>
          <w:rtl/>
        </w:rPr>
        <w:t>- מתודה שנבנתה להבאת רשימת העסקאות של בעלי העיניין בתוקפה שמוגדרת מראש. הנתונים מגיעים בטבלה כאשר כל שורה מייצגת עסקה, והעמודות מפרטות את פרטי העסקה (תאריך העסקה, מי מבצע, כמה קנו/מכרו, איזה מניה, תפקיד המבצע...) יש שימוש ב:</w:t>
      </w:r>
    </w:p>
    <w:p w14:paraId="74FDCAFA"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Make_urls</w:t>
      </w:r>
      <w:r>
        <w:rPr>
          <w:color w:val="000000"/>
          <w:rtl/>
        </w:rPr>
        <w:t xml:space="preserve">- מתודה שנבנתה המחזירה רשימה של </w:t>
      </w:r>
      <w:r>
        <w:rPr>
          <w:color w:val="000000"/>
        </w:rPr>
        <w:t>urls</w:t>
      </w:r>
      <w:r>
        <w:rPr>
          <w:color w:val="000000"/>
          <w:rtl/>
        </w:rPr>
        <w:t>, כל פריט ברשימה מסמל כתובת באתר המאפשר גישה לטבלה בתאריכים מסויימים עם פירוט העסקאות.</w:t>
      </w:r>
    </w:p>
    <w:p w14:paraId="4760E17D"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Read_html</w:t>
      </w:r>
      <w:r>
        <w:rPr>
          <w:color w:val="000000"/>
          <w:rtl/>
        </w:rPr>
        <w:t xml:space="preserve">- מתודה מחזירה את הטבלה המבוקשת מהכתובת לבסיס נתונים של </w:t>
      </w:r>
      <w:r>
        <w:rPr>
          <w:color w:val="000000"/>
        </w:rPr>
        <w:t>pandas (data frame</w:t>
      </w:r>
      <w:r>
        <w:rPr>
          <w:color w:val="000000"/>
          <w:rtl/>
        </w:rPr>
        <w:t>) לשימוש נוח והעברה לעיבוד.</w:t>
      </w:r>
    </w:p>
    <w:p w14:paraId="6AB75E3C"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To_csv</w:t>
      </w:r>
      <w:r>
        <w:rPr>
          <w:color w:val="000000"/>
          <w:rtl/>
        </w:rPr>
        <w:t xml:space="preserve">- המרה של טבלת הנתונים לקובץ </w:t>
      </w:r>
      <w:r>
        <w:rPr>
          <w:color w:val="000000"/>
        </w:rPr>
        <w:t>csv</w:t>
      </w:r>
      <w:r>
        <w:rPr>
          <w:color w:val="000000"/>
          <w:rtl/>
        </w:rPr>
        <w:t xml:space="preserve"> כדי לעביר את הנתונים לעיבוד הנתונים.</w:t>
      </w:r>
    </w:p>
    <w:p w14:paraId="17A71E3C" w14:textId="77777777" w:rsidR="00DE6F7D" w:rsidRDefault="00844AE2">
      <w:pPr>
        <w:numPr>
          <w:ilvl w:val="2"/>
          <w:numId w:val="16"/>
        </w:numPr>
        <w:pBdr>
          <w:top w:val="nil"/>
          <w:left w:val="nil"/>
          <w:bottom w:val="nil"/>
          <w:right w:val="nil"/>
          <w:between w:val="nil"/>
        </w:pBdr>
        <w:spacing w:after="0" w:line="240" w:lineRule="auto"/>
        <w:rPr>
          <w:color w:val="000000"/>
        </w:rPr>
      </w:pPr>
      <w:r>
        <w:rPr>
          <w:b/>
          <w:color w:val="000000"/>
        </w:rPr>
        <w:t>Harvest_stock_history</w:t>
      </w:r>
      <w:r>
        <w:rPr>
          <w:color w:val="000000"/>
          <w:rtl/>
        </w:rPr>
        <w:t>- מתודה שנבנתה כדי לקבל את הנתונים על המניות הנבחרות (</w:t>
      </w:r>
      <w:r>
        <w:rPr>
          <w:color w:val="000000"/>
        </w:rPr>
        <w:t>high, low, open, close, volume, adj close</w:t>
      </w:r>
      <w:r>
        <w:rPr>
          <w:color w:val="000000"/>
          <w:rtl/>
        </w:rPr>
        <w:t>) בתאריכים נבחרים</w:t>
      </w:r>
    </w:p>
    <w:p w14:paraId="013F8FA2"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DataReader</w:t>
      </w:r>
      <w:r>
        <w:rPr>
          <w:color w:val="000000"/>
          <w:rtl/>
        </w:rPr>
        <w:t xml:space="preserve">- מתודה של </w:t>
      </w:r>
      <w:r>
        <w:rPr>
          <w:color w:val="000000"/>
        </w:rPr>
        <w:t>pandas</w:t>
      </w:r>
      <w:r>
        <w:rPr>
          <w:color w:val="000000"/>
          <w:rtl/>
        </w:rPr>
        <w:t xml:space="preserve"> למשיכת מידע מאתרים מוכרים כמו </w:t>
      </w:r>
      <w:r>
        <w:rPr>
          <w:color w:val="000000"/>
        </w:rPr>
        <w:t>yahoo finance</w:t>
      </w:r>
      <w:r>
        <w:rPr>
          <w:color w:val="000000"/>
          <w:rtl/>
        </w:rPr>
        <w:t xml:space="preserve">  בצורה קלה על ידי, שם מניה ותאריכים.</w:t>
      </w:r>
    </w:p>
    <w:p w14:paraId="7E75F74A"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Concat</w:t>
      </w:r>
      <w:r>
        <w:rPr>
          <w:color w:val="000000"/>
          <w:rtl/>
        </w:rPr>
        <w:t xml:space="preserve">- מתודה של </w:t>
      </w:r>
      <w:r>
        <w:rPr>
          <w:color w:val="000000"/>
        </w:rPr>
        <w:t>pandas</w:t>
      </w:r>
      <w:r>
        <w:rPr>
          <w:color w:val="000000"/>
          <w:rtl/>
        </w:rPr>
        <w:t xml:space="preserve"> המאחדת בין הטבלאות שונות של כל מניה לטבלה אחת שלמה)</w:t>
      </w:r>
    </w:p>
    <w:p w14:paraId="0E9CCFFE" w14:textId="77777777" w:rsidR="00DE6F7D" w:rsidRDefault="00844AE2">
      <w:pPr>
        <w:numPr>
          <w:ilvl w:val="2"/>
          <w:numId w:val="16"/>
        </w:numPr>
        <w:pBdr>
          <w:top w:val="nil"/>
          <w:left w:val="nil"/>
          <w:bottom w:val="nil"/>
          <w:right w:val="nil"/>
          <w:between w:val="nil"/>
        </w:pBdr>
        <w:spacing w:after="0" w:line="240" w:lineRule="auto"/>
        <w:rPr>
          <w:color w:val="000000"/>
        </w:rPr>
      </w:pPr>
      <w:r>
        <w:rPr>
          <w:b/>
          <w:color w:val="000000"/>
        </w:rPr>
        <w:t>Harvest_tweets-</w:t>
      </w:r>
      <w:r>
        <w:rPr>
          <w:color w:val="000000"/>
          <w:rtl/>
        </w:rPr>
        <w:t xml:space="preserve"> מתודה שנבנתה לטובת כריית </w:t>
      </w:r>
      <w:r>
        <w:rPr>
          <w:color w:val="000000"/>
        </w:rPr>
        <w:t>tweets</w:t>
      </w:r>
      <w:r>
        <w:rPr>
          <w:color w:val="000000"/>
          <w:rtl/>
        </w:rPr>
        <w:t xml:space="preserve"> מאתר </w:t>
      </w:r>
      <w:r>
        <w:rPr>
          <w:color w:val="000000"/>
        </w:rPr>
        <w:t>stocktweets</w:t>
      </w:r>
      <w:r>
        <w:rPr>
          <w:color w:val="000000"/>
          <w:rtl/>
        </w:rPr>
        <w:t>, המתודה יודעת לפי שם המניה להיכנס לאתר ולקבל את הציוצים האחרונים לפי הגדרת המערכת:</w:t>
      </w:r>
    </w:p>
    <w:p w14:paraId="30E3F6E6"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Get_tweets</w:t>
      </w:r>
      <w:r>
        <w:rPr>
          <w:color w:val="000000"/>
          <w:rtl/>
        </w:rPr>
        <w:t xml:space="preserve">- מקבל רשימה של </w:t>
      </w:r>
      <w:r>
        <w:rPr>
          <w:color w:val="000000"/>
        </w:rPr>
        <w:t>tweets</w:t>
      </w:r>
      <w:r>
        <w:rPr>
          <w:color w:val="000000"/>
          <w:rtl/>
        </w:rPr>
        <w:t xml:space="preserve">, ציוצים על מניה נבחרת, המתודה מעלה דרייב של </w:t>
      </w:r>
      <w:r>
        <w:rPr>
          <w:color w:val="000000"/>
        </w:rPr>
        <w:t>Chrome</w:t>
      </w:r>
      <w:r>
        <w:rPr>
          <w:color w:val="000000"/>
          <w:rtl/>
        </w:rPr>
        <w:t>,  מדמה דפדפן ומבצעת פעולות אוטומטיות על דפדפן כדי למשוך מידע:</w:t>
      </w:r>
    </w:p>
    <w:p w14:paraId="3483B52A"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tl/>
        </w:rPr>
        <w:t xml:space="preserve">העלאת הדרייב, </w:t>
      </w:r>
      <w:r>
        <w:rPr>
          <w:color w:val="000000"/>
        </w:rPr>
        <w:t>webdriver.Chrome</w:t>
      </w:r>
      <w:r>
        <w:rPr>
          <w:color w:val="000000"/>
          <w:rtl/>
        </w:rPr>
        <w:t>- מאפשר לתת פקודות למדמה דפדפן לפעולות אוטומטיות</w:t>
      </w:r>
    </w:p>
    <w:p w14:paraId="3BC9DD68"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Driver.get(path</w:t>
      </w:r>
      <w:r>
        <w:rPr>
          <w:color w:val="000000"/>
          <w:rtl/>
        </w:rPr>
        <w:t>) - מאפשר לדפדפן לטעון את העמוד הרצוי.</w:t>
      </w:r>
    </w:p>
    <w:p w14:paraId="4A3FADC1"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driver.execute_script</w:t>
      </w:r>
      <w:r>
        <w:rPr>
          <w:color w:val="000000"/>
          <w:rtl/>
        </w:rPr>
        <w:t>- מאפשר לדפדפן לגלול למטה לתחתית העמוד כדי לטעון עוד ציוצים על המניה.</w:t>
      </w:r>
    </w:p>
    <w:p w14:paraId="07F9B031"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driver.find_elements_by_css_selector</w:t>
      </w:r>
      <w:r>
        <w:rPr>
          <w:color w:val="000000"/>
          <w:rtl/>
        </w:rPr>
        <w:t>- מאפשר גישה לקוד ה</w:t>
      </w:r>
      <w:r>
        <w:rPr>
          <w:color w:val="000000"/>
        </w:rPr>
        <w:t>html</w:t>
      </w:r>
      <w:r>
        <w:rPr>
          <w:color w:val="000000"/>
          <w:rtl/>
        </w:rPr>
        <w:t xml:space="preserve"> באתר ולמצוא את כל הטווטים שהעמוד טען</w:t>
      </w:r>
    </w:p>
    <w:p w14:paraId="10E8EA92"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elems.find_elements_by_css_selector</w:t>
      </w:r>
      <w:r>
        <w:rPr>
          <w:color w:val="000000"/>
          <w:rtl/>
        </w:rPr>
        <w:t>- מאפשר לטעון כל טוויט בנפרד ולבצע חיפוש נוסך בתוכו כדי לקבל את הערכים הרצויים (שם משתמש, תאריך, שם מניה, טקסט)</w:t>
      </w:r>
    </w:p>
    <w:p w14:paraId="527BA14E"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Get_text</w:t>
      </w:r>
      <w:r>
        <w:rPr>
          <w:color w:val="000000"/>
          <w:rtl/>
        </w:rPr>
        <w:t xml:space="preserve">- מתודה שנוצרה כדי להתמודד עם הבעיה של חוסר העיקביות עם הטקסט בכל </w:t>
      </w:r>
      <w:r>
        <w:rPr>
          <w:color w:val="000000"/>
        </w:rPr>
        <w:t>tweet</w:t>
      </w:r>
      <w:r>
        <w:rPr>
          <w:color w:val="000000"/>
          <w:rtl/>
        </w:rPr>
        <w:t xml:space="preserve">, פתרון המותאם אישית </w:t>
      </w:r>
      <w:r>
        <w:rPr>
          <w:color w:val="000000"/>
          <w:rtl/>
        </w:rPr>
        <w:lastRenderedPageBreak/>
        <w:t>לאחר למידה של התנהגות שמירת המידע על מנת לחלץ את הטקסט הרצוי.</w:t>
      </w:r>
    </w:p>
    <w:p w14:paraId="6BE80500"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Calculate_time</w:t>
      </w:r>
      <w:r>
        <w:rPr>
          <w:color w:val="000000"/>
          <w:rtl/>
        </w:rPr>
        <w:t xml:space="preserve">- מתודה שנוצרה כדי להטפל בצורה נקודתית עם זמן המידע שמפורסם באתר, מכיוון שהאתר הוא דינמי ומשתנה מדקה לדקה בתצוגת כמה ישן הציוץ ביחס לזמן הנוכחי (עכשיו/ לפני דקה-59 דקות/לפני שעה-23 שעות / בשעה ויום אחר). המתודה יודעת לקרוא את הזמן לפי פורמט האתר המשתנה ולשנות אותו לתאריך יומי בלבד לפי צרכי המערכת. </w:t>
      </w:r>
    </w:p>
    <w:p w14:paraId="3F14BEC5"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Driver.page_source</w:t>
      </w:r>
      <w:r>
        <w:rPr>
          <w:color w:val="000000"/>
          <w:rtl/>
        </w:rPr>
        <w:t>- מאפשר לשמור את הקוד ה</w:t>
      </w:r>
      <w:r>
        <w:rPr>
          <w:color w:val="000000"/>
        </w:rPr>
        <w:t>html</w:t>
      </w:r>
      <w:r>
        <w:rPr>
          <w:color w:val="000000"/>
          <w:rtl/>
        </w:rPr>
        <w:t xml:space="preserve"> של דפדפן למתשנה לוקלי (לטובת אפשרות עתידית של שמירת המידע של האתר לקובץ ולעבוד עליו ללא הצורך במדמה דפדפן לאחר המשיכה שלו)</w:t>
      </w:r>
    </w:p>
    <w:p w14:paraId="19E76974"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Open</w:t>
      </w:r>
      <w:r>
        <w:rPr>
          <w:color w:val="000000"/>
          <w:rtl/>
        </w:rPr>
        <w:t xml:space="preserve">- פתיחת הקובץ לשמירת מידע האתר </w:t>
      </w:r>
      <w:r>
        <w:rPr>
          <w:color w:val="000000"/>
        </w:rPr>
        <w:t>html</w:t>
      </w:r>
      <w:r>
        <w:rPr>
          <w:color w:val="000000"/>
          <w:rtl/>
        </w:rPr>
        <w:t>.</w:t>
      </w:r>
    </w:p>
    <w:p w14:paraId="5DC55178"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Write</w:t>
      </w:r>
      <w:r>
        <w:rPr>
          <w:color w:val="000000"/>
          <w:rtl/>
        </w:rPr>
        <w:t>- כתיבת המידע לקובץ לוקלי.</w:t>
      </w:r>
    </w:p>
    <w:p w14:paraId="75D3499F" w14:textId="77777777" w:rsidR="00DE6F7D" w:rsidRDefault="00844AE2">
      <w:pPr>
        <w:numPr>
          <w:ilvl w:val="4"/>
          <w:numId w:val="16"/>
        </w:numPr>
        <w:pBdr>
          <w:top w:val="nil"/>
          <w:left w:val="nil"/>
          <w:bottom w:val="nil"/>
          <w:right w:val="nil"/>
          <w:between w:val="nil"/>
        </w:pBdr>
        <w:spacing w:after="0" w:line="240" w:lineRule="auto"/>
        <w:ind w:hanging="791"/>
        <w:rPr>
          <w:color w:val="000000"/>
        </w:rPr>
      </w:pPr>
      <w:r>
        <w:rPr>
          <w:color w:val="000000"/>
        </w:rPr>
        <w:t>Close</w:t>
      </w:r>
      <w:r>
        <w:rPr>
          <w:color w:val="000000"/>
          <w:rtl/>
        </w:rPr>
        <w:t>- סגירת הקובץ לטובת שימוש עתידי במידע המאוחסן.</w:t>
      </w:r>
    </w:p>
    <w:p w14:paraId="45BC6195"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Pr>
        <w:t>DataFrame</w:t>
      </w:r>
      <w:r>
        <w:rPr>
          <w:color w:val="000000"/>
          <w:rtl/>
        </w:rPr>
        <w:t xml:space="preserve">- שימוש במתודה של </w:t>
      </w:r>
      <w:r>
        <w:rPr>
          <w:color w:val="000000"/>
        </w:rPr>
        <w:t>pandas</w:t>
      </w:r>
      <w:r>
        <w:rPr>
          <w:color w:val="000000"/>
          <w:rtl/>
        </w:rPr>
        <w:t xml:space="preserve"> המאפשר להפוך רשימות של ערכים לשורה בטבלה לצורך צפייה ועיבוד קל של כל הנתונים יחד.</w:t>
      </w:r>
    </w:p>
    <w:p w14:paraId="66F85EAD"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 xml:space="preserve"> עיבוד מידע:</w:t>
      </w:r>
      <w:r>
        <w:rPr>
          <w:color w:val="000000"/>
          <w:rtl/>
        </w:rPr>
        <w:br/>
      </w:r>
      <w:r>
        <w:rPr>
          <w:b/>
          <w:color w:val="000000"/>
        </w:rPr>
        <w:t>readStockTextFiles</w:t>
      </w:r>
      <w:r>
        <w:rPr>
          <w:color w:val="000000"/>
          <w:rtl/>
        </w:rPr>
        <w:t xml:space="preserve"> - קריאת המידע הטקסטואלי שהתקבל מתהליך כריית המידע אל </w:t>
      </w:r>
      <w:r>
        <w:rPr>
          <w:color w:val="000000"/>
        </w:rPr>
        <w:t>DATAFRAME</w:t>
      </w:r>
      <w:r>
        <w:rPr>
          <w:color w:val="000000"/>
          <w:rtl/>
        </w:rPr>
        <w:t>, סידורו וניקוי/השלמת מידע.</w:t>
      </w:r>
      <w:r>
        <w:rPr>
          <w:color w:val="000000"/>
          <w:rtl/>
        </w:rPr>
        <w:br/>
      </w:r>
      <w:r>
        <w:rPr>
          <w:b/>
          <w:color w:val="000000"/>
        </w:rPr>
        <w:t>ReadStockFinanceFiles</w:t>
      </w:r>
      <w:r>
        <w:rPr>
          <w:color w:val="000000"/>
          <w:rtl/>
        </w:rPr>
        <w:t xml:space="preserve"> - קריאת המידע הטכני שהקבל מהליך כריית המידע אל </w:t>
      </w:r>
      <w:r>
        <w:rPr>
          <w:color w:val="000000"/>
        </w:rPr>
        <w:t>DATAFRAME</w:t>
      </w:r>
      <w:r>
        <w:rPr>
          <w:color w:val="000000"/>
          <w:rtl/>
        </w:rPr>
        <w:t>, סידור וניקוי המידע.</w:t>
      </w:r>
      <w:r>
        <w:rPr>
          <w:color w:val="000000"/>
          <w:rtl/>
        </w:rPr>
        <w:br/>
      </w:r>
      <w:r>
        <w:rPr>
          <w:b/>
          <w:color w:val="000000"/>
        </w:rPr>
        <w:t>GetSentiment</w:t>
      </w:r>
      <w:r>
        <w:rPr>
          <w:color w:val="000000"/>
          <w:rtl/>
        </w:rPr>
        <w:t xml:space="preserve"> - הפעלת פונקצית חילוץ סנטימנט בעזרת ספריית </w:t>
      </w:r>
      <w:r>
        <w:rPr>
          <w:color w:val="000000"/>
        </w:rPr>
        <w:t>NLTK</w:t>
      </w:r>
      <w:r>
        <w:rPr>
          <w:color w:val="000000"/>
          <w:rtl/>
        </w:rPr>
        <w:t>. מתן ציון משוקלל לכל טקסט.</w:t>
      </w:r>
      <w:r>
        <w:rPr>
          <w:color w:val="000000"/>
          <w:rtl/>
        </w:rPr>
        <w:br/>
      </w:r>
      <w:r>
        <w:rPr>
          <w:b/>
          <w:color w:val="000000"/>
        </w:rPr>
        <w:t xml:space="preserve">MergeTechDataToTextData </w:t>
      </w:r>
      <w:r>
        <w:rPr>
          <w:color w:val="000000"/>
          <w:rtl/>
        </w:rPr>
        <w:t>- מיזוג המידע הטקסטואלי והטכני, כך שלכל מניה יהיה גם ניתוח טכני וגם ציון נומרי על הטקסטים הרלוונטיים למניה.</w:t>
      </w:r>
      <w:r>
        <w:rPr>
          <w:color w:val="000000"/>
          <w:rtl/>
        </w:rPr>
        <w:br/>
      </w:r>
      <w:r>
        <w:rPr>
          <w:b/>
          <w:color w:val="000000"/>
        </w:rPr>
        <w:t>RunModels</w:t>
      </w:r>
      <w:r>
        <w:rPr>
          <w:color w:val="000000"/>
          <w:rtl/>
        </w:rPr>
        <w:t xml:space="preserve"> - הרצת מס' מודלים לבקשתינו, מתן דיווח איזה מהמודלים הצליח בציון גבוה יותר לחזות בצורה הטובה ביותר את סנטימנט המניה והוצאת פלט של הקובץ אל שלב המידול. </w:t>
      </w:r>
      <w:r>
        <w:rPr>
          <w:noProof/>
          <w:color w:val="000000"/>
        </w:rPr>
        <w:lastRenderedPageBreak/>
        <w:drawing>
          <wp:inline distT="0" distB="0" distL="0" distR="0" wp14:anchorId="3EA962A4" wp14:editId="033A0EEA">
            <wp:extent cx="5038725" cy="4607634"/>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038725" cy="4607634"/>
                    </a:xfrm>
                    <a:prstGeom prst="rect">
                      <a:avLst/>
                    </a:prstGeom>
                    <a:ln/>
                  </pic:spPr>
                </pic:pic>
              </a:graphicData>
            </a:graphic>
          </wp:inline>
        </w:drawing>
      </w:r>
      <w:r>
        <w:rPr>
          <w:color w:val="000000"/>
        </w:rPr>
        <w:br/>
      </w:r>
    </w:p>
    <w:p w14:paraId="615512F9"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מידול:</w:t>
      </w:r>
    </w:p>
    <w:p w14:paraId="17C5CB87"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 xml:space="preserve">  MinMaxScaler</w:t>
      </w:r>
      <w:r>
        <w:rPr>
          <w:color w:val="000000"/>
          <w:rtl/>
        </w:rPr>
        <w:t>- מנרמל משתנים לתחום מוגדר (אצלנו 0 עד 1), באמצעות חישוב מתמטי ערך מקור פחות ערך מינ' חלקי גודל קבוע(ערך מקס פחות ערך מינ')</w:t>
      </w:r>
    </w:p>
    <w:p w14:paraId="1A1DB131" w14:textId="77777777" w:rsidR="00DE6F7D" w:rsidRDefault="00844AE2">
      <w:pPr>
        <w:numPr>
          <w:ilvl w:val="2"/>
          <w:numId w:val="16"/>
        </w:numPr>
        <w:pBdr>
          <w:top w:val="nil"/>
          <w:left w:val="nil"/>
          <w:bottom w:val="nil"/>
          <w:right w:val="nil"/>
          <w:between w:val="nil"/>
        </w:pBdr>
        <w:spacing w:after="0" w:line="240" w:lineRule="auto"/>
      </w:pPr>
      <w:r>
        <w:rPr>
          <w:color w:val="000000"/>
        </w:rPr>
        <w:t xml:space="preserve">RMSE-  - </w:t>
      </w:r>
      <m:oMath>
        <m:rad>
          <m:radPr>
            <m:degHide m:val="1"/>
            <m:ctrlPr>
              <w:rPr>
                <w:rFonts w:ascii="Cambria Math" w:hAnsi="Cambria Math"/>
              </w:rPr>
            </m:ctrlPr>
          </m:radPr>
          <m:deg/>
          <m:e>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n</m:t>
                </m:r>
              </m:den>
            </m:f>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nary>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source</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predicted</m:t>
                        </m:r>
                      </m:sub>
                    </m:sSub>
                  </m:e>
                </m:d>
              </m:e>
              <m:sup>
                <m:r>
                  <w:rPr>
                    <w:rFonts w:ascii="Cambria Math" w:eastAsia="Cambria Math" w:hAnsi="Cambria Math" w:cs="Cambria Math"/>
                    <w:color w:val="000000"/>
                  </w:rPr>
                  <m:t>2</m:t>
                </m:r>
              </m:sup>
            </m:sSup>
          </m:e>
        </m:rad>
      </m:oMath>
    </w:p>
    <w:p w14:paraId="002372A8" w14:textId="77777777" w:rsidR="00DE6F7D" w:rsidRDefault="00844AE2">
      <w:pPr>
        <w:numPr>
          <w:ilvl w:val="2"/>
          <w:numId w:val="16"/>
        </w:numPr>
        <w:pBdr>
          <w:top w:val="nil"/>
          <w:left w:val="nil"/>
          <w:bottom w:val="nil"/>
          <w:right w:val="nil"/>
          <w:between w:val="nil"/>
        </w:pBdr>
        <w:spacing w:after="0" w:line="240" w:lineRule="auto"/>
      </w:pPr>
      <w:r>
        <w:rPr>
          <w:color w:val="000000"/>
        </w:rPr>
        <w:t>Numpay.array</w:t>
      </w:r>
      <w:r>
        <w:rPr>
          <w:color w:val="000000"/>
          <w:rtl/>
        </w:rPr>
        <w:t xml:space="preserve"> – בעקרון מערך הוא אוסף של מצביעים והגדרות, הפקודה הזו מבצעת פירוט מידע וייעול מבחינת בייטים, למשל מס' שורות/ עמודות וכמה בייטים נדרשים כדי לדלג בין איברים. הפקודה הזו חשובה כדי לייעל את הקוד ולהמשך הפקודות של חישובים נומריים.</w:t>
      </w:r>
    </w:p>
    <w:p w14:paraId="6AF23FF1" w14:textId="77777777" w:rsidR="00DE6F7D" w:rsidRDefault="00844AE2">
      <w:pPr>
        <w:numPr>
          <w:ilvl w:val="2"/>
          <w:numId w:val="16"/>
        </w:numPr>
        <w:pBdr>
          <w:top w:val="nil"/>
          <w:left w:val="nil"/>
          <w:bottom w:val="nil"/>
          <w:right w:val="nil"/>
          <w:between w:val="nil"/>
        </w:pBdr>
        <w:spacing w:after="0" w:line="240" w:lineRule="auto"/>
      </w:pPr>
      <w:r>
        <w:rPr>
          <w:color w:val="000000"/>
        </w:rPr>
        <w:t>Numpay.reshape</w:t>
      </w:r>
      <w:r>
        <w:rPr>
          <w:color w:val="000000"/>
          <w:rtl/>
        </w:rPr>
        <w:t xml:space="preserve">   - משנה את המערך מבלי לשנות את המידע </w:t>
      </w:r>
    </w:p>
    <w:p w14:paraId="6A8BE122"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 xml:space="preserve"> model = Sequential</w:t>
      </w:r>
      <w:r>
        <w:rPr>
          <w:color w:val="000000"/>
          <w:rtl/>
        </w:rPr>
        <w:t xml:space="preserve">()- מאגד שכבות באופן לינארי, משמש אותנו לשכבות </w:t>
      </w:r>
      <w:r>
        <w:rPr>
          <w:color w:val="000000"/>
        </w:rPr>
        <w:t>LSTM</w:t>
      </w:r>
      <w:r>
        <w:rPr>
          <w:color w:val="000000"/>
          <w:rtl/>
        </w:rPr>
        <w:t xml:space="preserve"> ורשתות נוירונים.</w:t>
      </w:r>
    </w:p>
    <w:p w14:paraId="1348C2D3"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LSTM - Long Short-Term Memory layer</w:t>
      </w:r>
      <w:r>
        <w:rPr>
          <w:color w:val="000000"/>
          <w:rtl/>
        </w:rPr>
        <w:t xml:space="preserve"> – מערכת לזמן קצר/ארוך</w:t>
      </w:r>
    </w:p>
    <w:p w14:paraId="6966DA96"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Dense(Layer</w:t>
      </w:r>
      <w:r>
        <w:rPr>
          <w:color w:val="000000"/>
          <w:rtl/>
        </w:rPr>
        <w:t>)- שכבה רגילה ברשתות נוירונים.</w:t>
      </w:r>
    </w:p>
    <w:p w14:paraId="29DCA6B4"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Compile</w:t>
      </w:r>
      <w:r>
        <w:rPr>
          <w:color w:val="000000"/>
          <w:rtl/>
        </w:rPr>
        <w:t>- מתאימה את הסט לאימון</w:t>
      </w:r>
    </w:p>
    <w:p w14:paraId="10F404AF"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Fit</w:t>
      </w:r>
      <w:r>
        <w:rPr>
          <w:color w:val="000000"/>
          <w:rtl/>
        </w:rPr>
        <w:t xml:space="preserve"> – מאמנת את הסט בצורה איטרטיבית, לפי </w:t>
      </w:r>
      <w:r>
        <w:rPr>
          <w:color w:val="000000"/>
        </w:rPr>
        <w:t>epochs</w:t>
      </w:r>
      <w:r>
        <w:rPr>
          <w:color w:val="000000"/>
          <w:rtl/>
        </w:rPr>
        <w:t xml:space="preserve"> - תקופה.</w:t>
      </w:r>
    </w:p>
    <w:p w14:paraId="7C647760"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Pr>
        <w:t xml:space="preserve"> Predict</w:t>
      </w:r>
      <w:r>
        <w:rPr>
          <w:color w:val="000000"/>
          <w:rtl/>
        </w:rPr>
        <w:t>- מייצר תוצאת פלט עבור הכניסה.</w:t>
      </w:r>
    </w:p>
    <w:p w14:paraId="35449ADB" w14:textId="77777777" w:rsidR="00DE6F7D" w:rsidRDefault="00844AE2">
      <w:pPr>
        <w:spacing w:after="0" w:line="240" w:lineRule="auto"/>
      </w:pPr>
      <w:r>
        <w:rPr>
          <w:rtl/>
        </w:rPr>
        <w:lastRenderedPageBreak/>
        <w:t>דיאגרמות:</w:t>
      </w:r>
    </w:p>
    <w:p w14:paraId="23F59C80" w14:textId="77777777" w:rsidR="00DE6F7D" w:rsidRDefault="00844AE2">
      <w:pPr>
        <w:spacing w:after="0" w:line="240" w:lineRule="auto"/>
        <w:rPr>
          <w:color w:val="000000"/>
        </w:rPr>
      </w:pPr>
      <w:r>
        <w:rPr>
          <w:noProof/>
        </w:rPr>
        <w:lastRenderedPageBreak/>
        <w:drawing>
          <wp:inline distT="0" distB="0" distL="0" distR="0" wp14:anchorId="655AD89C" wp14:editId="6934BBF4">
            <wp:extent cx="5267324" cy="638822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a:stretch>
                      <a:fillRect/>
                    </a:stretch>
                  </pic:blipFill>
                  <pic:spPr>
                    <a:xfrm>
                      <a:off x="0" y="0"/>
                      <a:ext cx="5267324" cy="6388227"/>
                    </a:xfrm>
                    <a:prstGeom prst="rect">
                      <a:avLst/>
                    </a:prstGeom>
                    <a:ln/>
                  </pic:spPr>
                </pic:pic>
              </a:graphicData>
            </a:graphic>
          </wp:inline>
        </w:drawing>
      </w:r>
      <w:r>
        <w:rPr>
          <w:noProof/>
        </w:rPr>
        <w:lastRenderedPageBreak/>
        <w:drawing>
          <wp:inline distT="0" distB="0" distL="0" distR="0" wp14:anchorId="271B63F9" wp14:editId="60D70340">
            <wp:extent cx="5499732" cy="5029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499732" cy="5029200"/>
                    </a:xfrm>
                    <a:prstGeom prst="rect">
                      <a:avLst/>
                    </a:prstGeom>
                    <a:ln/>
                  </pic:spPr>
                </pic:pic>
              </a:graphicData>
            </a:graphic>
          </wp:inline>
        </w:drawing>
      </w:r>
      <w:r>
        <w:rPr>
          <w:noProof/>
        </w:rPr>
        <w:drawing>
          <wp:anchor distT="0" distB="0" distL="114300" distR="114300" simplePos="0" relativeHeight="251680768" behindDoc="0" locked="0" layoutInCell="1" hidden="0" allowOverlap="1" wp14:anchorId="33A48624" wp14:editId="49BAEF64">
            <wp:simplePos x="0" y="0"/>
            <wp:positionH relativeFrom="column">
              <wp:posOffset>58844</wp:posOffset>
            </wp:positionH>
            <wp:positionV relativeFrom="paragraph">
              <wp:posOffset>4859655</wp:posOffset>
            </wp:positionV>
            <wp:extent cx="5113234" cy="3419475"/>
            <wp:effectExtent l="0" t="0" r="0" b="0"/>
            <wp:wrapNone/>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5113234" cy="3419475"/>
                    </a:xfrm>
                    <a:prstGeom prst="rect">
                      <a:avLst/>
                    </a:prstGeom>
                    <a:ln/>
                  </pic:spPr>
                </pic:pic>
              </a:graphicData>
            </a:graphic>
          </wp:anchor>
        </w:drawing>
      </w:r>
    </w:p>
    <w:p w14:paraId="2081A548" w14:textId="77777777" w:rsidR="00DE6F7D" w:rsidRDefault="00DE6F7D">
      <w:pPr>
        <w:pBdr>
          <w:top w:val="nil"/>
          <w:left w:val="nil"/>
          <w:bottom w:val="nil"/>
          <w:right w:val="nil"/>
          <w:between w:val="nil"/>
        </w:pBdr>
        <w:ind w:left="2160"/>
        <w:rPr>
          <w:color w:val="000000"/>
        </w:rPr>
      </w:pPr>
    </w:p>
    <w:p w14:paraId="28AE7946" w14:textId="77777777" w:rsidR="00DE6F7D" w:rsidRDefault="00844AE2">
      <w:pPr>
        <w:spacing w:after="160"/>
        <w:rPr>
          <w:b/>
          <w:color w:val="000000"/>
        </w:rPr>
      </w:pPr>
      <w:r>
        <w:br w:type="page"/>
      </w:r>
    </w:p>
    <w:p w14:paraId="486F3C29" w14:textId="77777777" w:rsidR="00DE6F7D" w:rsidRDefault="00844AE2">
      <w:pPr>
        <w:rPr>
          <w:color w:val="000000"/>
        </w:rPr>
      </w:pPr>
      <w:r>
        <w:rPr>
          <w:b/>
          <w:color w:val="000000"/>
          <w:u w:val="single"/>
          <w:rtl/>
        </w:rPr>
        <w:lastRenderedPageBreak/>
        <w:t>תיאור הארכיטקטורה:</w:t>
      </w:r>
    </w:p>
    <w:p w14:paraId="6E63C08A" w14:textId="77777777" w:rsidR="00DE6F7D" w:rsidRDefault="00844AE2">
      <w:pPr>
        <w:rPr>
          <w:color w:val="000000"/>
        </w:rPr>
      </w:pPr>
      <w:r>
        <w:rPr>
          <w:rtl/>
        </w:rPr>
        <w:t>השלב הראשוני הוא משיכת</w:t>
      </w:r>
      <w:r>
        <w:rPr>
          <w:color w:val="000000"/>
          <w:rtl/>
        </w:rPr>
        <w:t xml:space="preserve"> המידע:</w:t>
      </w:r>
      <w:r>
        <w:br/>
      </w:r>
      <w:r>
        <w:rPr>
          <w:color w:val="000000"/>
          <w:rtl/>
        </w:rPr>
        <w:t xml:space="preserve">אתר </w:t>
      </w:r>
      <w:r>
        <w:rPr>
          <w:color w:val="000000"/>
        </w:rPr>
        <w:t>stocktweet</w:t>
      </w:r>
      <w:r>
        <w:rPr>
          <w:color w:val="000000"/>
          <w:rtl/>
        </w:rPr>
        <w:t xml:space="preserve"> המאגד את כל ה</w:t>
      </w:r>
      <w:r>
        <w:rPr>
          <w:color w:val="000000"/>
        </w:rPr>
        <w:t>tweets</w:t>
      </w:r>
      <w:r>
        <w:rPr>
          <w:color w:val="000000"/>
          <w:rtl/>
        </w:rPr>
        <w:t xml:space="preserve"> לפי שם מניה</w:t>
      </w:r>
      <w:r>
        <w:br/>
      </w:r>
      <w:r>
        <w:rPr>
          <w:color w:val="000000"/>
          <w:rtl/>
        </w:rPr>
        <w:t xml:space="preserve">אתר </w:t>
      </w:r>
      <w:r>
        <w:rPr>
          <w:color w:val="000000"/>
        </w:rPr>
        <w:t>openInsider</w:t>
      </w:r>
      <w:r>
        <w:rPr>
          <w:color w:val="000000"/>
          <w:rtl/>
        </w:rPr>
        <w:t xml:space="preserve"> המאגד את כל הפעולות במניות של בעלי העניין באותה חברה (מנכל, סמנכ"ל, בעל מניות, דירקטוריון....) ומציין האם הפעולה הייתה מתוכננת מראש או עכשיווית, כמות המכירה/קניה, שם מבצע הפעולה, תפקידו בחברה</w:t>
      </w:r>
      <w:r>
        <w:br/>
      </w:r>
      <w:r>
        <w:rPr>
          <w:color w:val="000000"/>
          <w:rtl/>
        </w:rPr>
        <w:t xml:space="preserve">אתר פיננסים </w:t>
      </w:r>
      <w:r>
        <w:rPr>
          <w:color w:val="000000"/>
        </w:rPr>
        <w:t>yahoo</w:t>
      </w:r>
      <w:r>
        <w:rPr>
          <w:color w:val="000000"/>
          <w:rtl/>
        </w:rPr>
        <w:t xml:space="preserve">- דרכו (דרך אחת מרבים) ניתן למשוך את היסטורית המחירים </w:t>
      </w:r>
      <w:r>
        <w:rPr>
          <w:rtl/>
        </w:rPr>
        <w:t>של מניות מסויימות משוק ההון האמריקאי</w:t>
      </w:r>
      <w:r>
        <w:rPr>
          <w:rtl/>
        </w:rPr>
        <w:br/>
        <w:t>לאחר משיכת המידע המערכת תבצע עיבוד למידע, ניקוי שלו, עיבוד הטקסטים המרת כלל המאפיינים השונים בקלט לערכים. לאחר המרת כל הנתונים לטבלת מאפיינים ותצפיות )הכוללת ערך נומרי לאהדה לטקסט שנאמר על מניה) העברתם למודל החיזוי היודע לנבות מחיר מניה המערכת תדע לדרג את המניות לפי חיזוי המודל ולאור הגדרות המשתמש המערכת תבחר על איזה מניות לבצע פעולות מסחר כאשר בסוף התהליך נוכל להשוות את התשואה של התיק אל מול פעולות המסחר באלגוריתם ללא ניתוח מדיה חברתית.</w:t>
      </w:r>
      <w:r>
        <w:rPr>
          <w:noProof/>
        </w:rPr>
        <w:drawing>
          <wp:inline distT="0" distB="0" distL="0" distR="0" wp14:anchorId="237EA0C7" wp14:editId="4BEAB6C7">
            <wp:extent cx="5038724" cy="2834283"/>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5"/>
                    <a:srcRect/>
                    <a:stretch>
                      <a:fillRect/>
                    </a:stretch>
                  </pic:blipFill>
                  <pic:spPr>
                    <a:xfrm>
                      <a:off x="0" y="0"/>
                      <a:ext cx="5038724" cy="2834283"/>
                    </a:xfrm>
                    <a:prstGeom prst="rect">
                      <a:avLst/>
                    </a:prstGeom>
                    <a:ln/>
                  </pic:spPr>
                </pic:pic>
              </a:graphicData>
            </a:graphic>
          </wp:inline>
        </w:drawing>
      </w:r>
    </w:p>
    <w:p w14:paraId="03DE7190" w14:textId="77777777" w:rsidR="00DE6F7D" w:rsidRDefault="00DE6F7D">
      <w:pPr>
        <w:spacing w:after="0" w:line="240" w:lineRule="auto"/>
        <w:rPr>
          <w:highlight w:val="yellow"/>
        </w:rPr>
      </w:pPr>
    </w:p>
    <w:p w14:paraId="07B74582" w14:textId="77777777" w:rsidR="00DE6F7D" w:rsidRDefault="00844AE2">
      <w:pPr>
        <w:numPr>
          <w:ilvl w:val="0"/>
          <w:numId w:val="16"/>
        </w:numPr>
        <w:pBdr>
          <w:top w:val="nil"/>
          <w:left w:val="nil"/>
          <w:bottom w:val="nil"/>
          <w:right w:val="nil"/>
          <w:between w:val="nil"/>
        </w:pBdr>
        <w:spacing w:after="0" w:line="240" w:lineRule="auto"/>
        <w:rPr>
          <w:b/>
          <w:color w:val="000000"/>
        </w:rPr>
      </w:pPr>
      <w:r>
        <w:rPr>
          <w:b/>
          <w:color w:val="000000"/>
          <w:u w:val="single"/>
        </w:rPr>
        <w:t>Use case</w:t>
      </w:r>
    </w:p>
    <w:p w14:paraId="1CF23571" w14:textId="77777777" w:rsidR="00DE6F7D" w:rsidRDefault="00844AE2">
      <w:pPr>
        <w:numPr>
          <w:ilvl w:val="0"/>
          <w:numId w:val="16"/>
        </w:numPr>
        <w:pBdr>
          <w:top w:val="nil"/>
          <w:left w:val="nil"/>
          <w:bottom w:val="nil"/>
          <w:right w:val="nil"/>
          <w:between w:val="nil"/>
        </w:pBdr>
        <w:spacing w:after="0" w:line="240" w:lineRule="auto"/>
        <w:rPr>
          <w:color w:val="000000"/>
        </w:rPr>
      </w:pPr>
      <w:r>
        <w:rPr>
          <w:color w:val="000000"/>
          <w:u w:val="single"/>
          <w:rtl/>
        </w:rPr>
        <w:t>תרחיש 1</w:t>
      </w:r>
    </w:p>
    <w:p w14:paraId="12F8DFC8"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הרשמה למע'</w:t>
      </w:r>
    </w:p>
    <w:p w14:paraId="70ADCA2E"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מערכת</w:t>
      </w:r>
    </w:p>
    <w:p w14:paraId="56322E56"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מטרה:</w:t>
      </w:r>
      <w:r>
        <w:rPr>
          <w:color w:val="000000"/>
          <w:rtl/>
        </w:rPr>
        <w:t xml:space="preserve"> לאפשר ללקוח להירשם למערכת</w:t>
      </w:r>
    </w:p>
    <w:p w14:paraId="5E287B2C"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עיקרי-</w:t>
      </w:r>
    </w:p>
    <w:p w14:paraId="520A3055"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tl/>
        </w:rPr>
        <w:t xml:space="preserve"> לקוח נכנס למערכת ומבקש להרשם.</w:t>
      </w:r>
    </w:p>
    <w:p w14:paraId="6BED158D"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tl/>
        </w:rPr>
        <w:t>לקוח מזין את פרטיו האישיים.</w:t>
      </w:r>
    </w:p>
    <w:p w14:paraId="0160B8EA"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tl/>
        </w:rPr>
        <w:t xml:space="preserve"> לקוח בוחר הגדרות המותאמות אישית לצרכיו(נתונים אישיים, כמות עסקאות יומית, אחוז סיכון, אחוז כסף).</w:t>
      </w:r>
    </w:p>
    <w:p w14:paraId="76A291B1" w14:textId="77777777" w:rsidR="00DE6F7D" w:rsidRDefault="00844AE2">
      <w:pPr>
        <w:numPr>
          <w:ilvl w:val="3"/>
          <w:numId w:val="16"/>
        </w:numPr>
        <w:pBdr>
          <w:top w:val="nil"/>
          <w:left w:val="nil"/>
          <w:bottom w:val="nil"/>
          <w:right w:val="nil"/>
          <w:between w:val="nil"/>
        </w:pBdr>
        <w:spacing w:after="0" w:line="240" w:lineRule="auto"/>
        <w:ind w:hanging="648"/>
        <w:rPr>
          <w:color w:val="000000"/>
        </w:rPr>
      </w:pPr>
      <w:r>
        <w:rPr>
          <w:color w:val="000000"/>
          <w:rtl/>
        </w:rPr>
        <w:t>המערכת שומרת את פרטי התחברות המשתמש והגדרותיו בבסיס הנתונים.</w:t>
      </w:r>
    </w:p>
    <w:p w14:paraId="55BC2558"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lastRenderedPageBreak/>
        <w:t>מסלול חלופי 1-</w:t>
      </w:r>
    </w:p>
    <w:p w14:paraId="2DF17185"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משתמש מזין פרטים לא נכונים (תקינות קלט)</w:t>
      </w:r>
    </w:p>
    <w:p w14:paraId="229CB8E9"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מודיעה למשתמש ומבקשת קלט חוזר</w:t>
      </w:r>
    </w:p>
    <w:p w14:paraId="716E81F5"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 2-</w:t>
      </w:r>
    </w:p>
    <w:p w14:paraId="377C8080"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 xml:space="preserve">משתמש לא מגדיר הגדרות אישיות </w:t>
      </w:r>
    </w:p>
    <w:p w14:paraId="3E5A88F0"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משתמש בהגדרות שנקבעו מראש.</w:t>
      </w:r>
    </w:p>
    <w:p w14:paraId="3244423E" w14:textId="77777777" w:rsidR="00DE6F7D" w:rsidRDefault="00844AE2">
      <w:pPr>
        <w:numPr>
          <w:ilvl w:val="0"/>
          <w:numId w:val="16"/>
        </w:numPr>
        <w:pBdr>
          <w:top w:val="nil"/>
          <w:left w:val="nil"/>
          <w:bottom w:val="nil"/>
          <w:right w:val="nil"/>
          <w:between w:val="nil"/>
        </w:pBdr>
        <w:spacing w:after="0" w:line="240" w:lineRule="auto"/>
        <w:rPr>
          <w:color w:val="000000"/>
        </w:rPr>
      </w:pPr>
      <w:r>
        <w:rPr>
          <w:color w:val="000000"/>
        </w:rPr>
        <w:t xml:space="preserve"> </w:t>
      </w:r>
    </w:p>
    <w:p w14:paraId="7FAE234E" w14:textId="77777777" w:rsidR="00DE6F7D" w:rsidRDefault="00844AE2">
      <w:pPr>
        <w:numPr>
          <w:ilvl w:val="0"/>
          <w:numId w:val="16"/>
        </w:numPr>
        <w:pBdr>
          <w:top w:val="nil"/>
          <w:left w:val="nil"/>
          <w:bottom w:val="nil"/>
          <w:right w:val="nil"/>
          <w:between w:val="nil"/>
        </w:pBdr>
        <w:spacing w:after="0" w:line="240" w:lineRule="auto"/>
        <w:rPr>
          <w:color w:val="000000"/>
        </w:rPr>
      </w:pPr>
      <w:r>
        <w:rPr>
          <w:color w:val="000000"/>
          <w:u w:val="single"/>
          <w:rtl/>
        </w:rPr>
        <w:t>תרחיש 2:</w:t>
      </w:r>
    </w:p>
    <w:p w14:paraId="568D5EEC"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שינוי פרטי לקוח</w:t>
      </w:r>
    </w:p>
    <w:p w14:paraId="087F59AE"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מערכת</w:t>
      </w:r>
    </w:p>
    <w:p w14:paraId="18A028CD" w14:textId="77777777" w:rsidR="00DE6F7D" w:rsidRDefault="00844AE2">
      <w:pPr>
        <w:numPr>
          <w:ilvl w:val="1"/>
          <w:numId w:val="16"/>
        </w:numPr>
        <w:pBdr>
          <w:top w:val="nil"/>
          <w:left w:val="nil"/>
          <w:bottom w:val="nil"/>
          <w:right w:val="nil"/>
          <w:between w:val="nil"/>
        </w:pBdr>
        <w:spacing w:after="0" w:line="240" w:lineRule="auto"/>
        <w:rPr>
          <w:color w:val="000000"/>
        </w:rPr>
      </w:pPr>
      <w:r>
        <w:rPr>
          <w:rFonts w:ascii="Calibri" w:eastAsia="Calibri" w:hAnsi="Calibri" w:cs="Calibri"/>
          <w:color w:val="000000"/>
          <w:u w:val="single"/>
          <w:rtl/>
        </w:rPr>
        <w:t>מטרה:</w:t>
      </w:r>
      <w:r>
        <w:rPr>
          <w:rFonts w:ascii="Calibri" w:eastAsia="Calibri" w:hAnsi="Calibri" w:cs="Calibri"/>
          <w:color w:val="000000"/>
          <w:rtl/>
        </w:rPr>
        <w:t xml:space="preserve"> לאשר לקוח לשנות פרטים והגדרות</w:t>
      </w:r>
    </w:p>
    <w:p w14:paraId="534A09FA" w14:textId="77777777" w:rsidR="00DE6F7D" w:rsidRDefault="00844AE2">
      <w:pPr>
        <w:numPr>
          <w:ilvl w:val="1"/>
          <w:numId w:val="16"/>
        </w:numPr>
        <w:pBdr>
          <w:top w:val="nil"/>
          <w:left w:val="nil"/>
          <w:bottom w:val="nil"/>
          <w:right w:val="nil"/>
          <w:between w:val="nil"/>
        </w:pBdr>
        <w:spacing w:after="0" w:line="240" w:lineRule="auto"/>
        <w:rPr>
          <w:color w:val="000000"/>
        </w:rPr>
      </w:pPr>
      <w:r>
        <w:rPr>
          <w:rFonts w:ascii="Calibri" w:eastAsia="Calibri" w:hAnsi="Calibri" w:cs="Calibri"/>
          <w:color w:val="000000"/>
          <w:rtl/>
        </w:rPr>
        <w:t>מסלול עיקרי</w:t>
      </w:r>
      <w:r>
        <w:rPr>
          <w:color w:val="000000"/>
        </w:rPr>
        <w:t>:</w:t>
      </w:r>
    </w:p>
    <w:p w14:paraId="5A6D9CED"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 xml:space="preserve"> לקוח מבצע התחברות למערכת.</w:t>
      </w:r>
    </w:p>
    <w:p w14:paraId="3A2A1986"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הלקוח דורש לשנות את פרטי האישיים.</w:t>
      </w:r>
    </w:p>
    <w:p w14:paraId="7C21F2F5"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הלקוח בוחר הגדרות המותאמות אישית לצרכיו(נתונים אישיים, כמות עסקאות יומית, אחוז סיכון, אחוז כסף).</w:t>
      </w:r>
    </w:p>
    <w:p w14:paraId="3D729392"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שומרת את פרטיו האישיים של הלקוח בבסיס הנתונים.</w:t>
      </w:r>
    </w:p>
    <w:p w14:paraId="6F941789"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 1:</w:t>
      </w:r>
    </w:p>
    <w:p w14:paraId="1F57D842"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הלקוח משנה פרטים אישיים בקלט לא תקין</w:t>
      </w:r>
    </w:p>
    <w:p w14:paraId="08102EA0"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מדווחת על קלט לא תקין ומבקשת להכניס את הנתונים בשנית</w:t>
      </w:r>
    </w:p>
    <w:p w14:paraId="6FD97103"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אם הוא לא מכניס המערכת לא משנה את הנתונים הקודמים.</w:t>
      </w:r>
    </w:p>
    <w:p w14:paraId="03D16579"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 2:</w:t>
      </w:r>
    </w:p>
    <w:p w14:paraId="132E7D4B"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הלקוח משנה הגדרות מסחר לא תקין</w:t>
      </w:r>
    </w:p>
    <w:p w14:paraId="798971C5"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מדווחת על קלט לא תקין ומבקשת להכניס את הנתונים בשנית</w:t>
      </w:r>
    </w:p>
    <w:p w14:paraId="28DE965E"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אם הוא לא מכניס המערכת לא משנה את הנתונים הקודמים.</w:t>
      </w:r>
    </w:p>
    <w:p w14:paraId="7E3B5B1A" w14:textId="77777777" w:rsidR="00DE6F7D" w:rsidRDefault="00DE6F7D">
      <w:pPr>
        <w:numPr>
          <w:ilvl w:val="0"/>
          <w:numId w:val="16"/>
        </w:numPr>
        <w:pBdr>
          <w:top w:val="nil"/>
          <w:left w:val="nil"/>
          <w:bottom w:val="nil"/>
          <w:right w:val="nil"/>
          <w:between w:val="nil"/>
        </w:pBdr>
        <w:spacing w:after="0" w:line="240" w:lineRule="auto"/>
        <w:rPr>
          <w:color w:val="000000"/>
        </w:rPr>
      </w:pPr>
    </w:p>
    <w:p w14:paraId="4622F52C" w14:textId="77777777" w:rsidR="00DE6F7D" w:rsidRDefault="00DE6F7D">
      <w:pPr>
        <w:numPr>
          <w:ilvl w:val="0"/>
          <w:numId w:val="16"/>
        </w:numPr>
        <w:pBdr>
          <w:top w:val="nil"/>
          <w:left w:val="nil"/>
          <w:bottom w:val="nil"/>
          <w:right w:val="nil"/>
          <w:between w:val="nil"/>
        </w:pBdr>
        <w:spacing w:after="0" w:line="240" w:lineRule="auto"/>
        <w:rPr>
          <w:color w:val="000000"/>
        </w:rPr>
      </w:pPr>
    </w:p>
    <w:p w14:paraId="46247539" w14:textId="77777777" w:rsidR="00DE6F7D" w:rsidRDefault="00844AE2">
      <w:pPr>
        <w:numPr>
          <w:ilvl w:val="0"/>
          <w:numId w:val="16"/>
        </w:numPr>
        <w:pBdr>
          <w:top w:val="nil"/>
          <w:left w:val="nil"/>
          <w:bottom w:val="nil"/>
          <w:right w:val="nil"/>
          <w:between w:val="nil"/>
        </w:pBdr>
        <w:spacing w:after="0" w:line="240" w:lineRule="auto"/>
        <w:rPr>
          <w:color w:val="000000"/>
        </w:rPr>
      </w:pPr>
      <w:r>
        <w:rPr>
          <w:color w:val="000000"/>
          <w:u w:val="single"/>
          <w:rtl/>
        </w:rPr>
        <w:t>תרחיש 3:</w:t>
      </w:r>
    </w:p>
    <w:p w14:paraId="7FB1D62F"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שם התרחיש:</w:t>
      </w:r>
      <w:r>
        <w:rPr>
          <w:color w:val="000000"/>
          <w:rtl/>
        </w:rPr>
        <w:t xml:space="preserve"> התחברות למערכת</w:t>
      </w:r>
    </w:p>
    <w:p w14:paraId="6472B80B"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שחקנים:</w:t>
      </w:r>
      <w:r>
        <w:rPr>
          <w:color w:val="000000"/>
          <w:rtl/>
        </w:rPr>
        <w:t xml:space="preserve"> לקוח(לקוחות פרטיים המעוניינים להשקיע), מערכת</w:t>
      </w:r>
    </w:p>
    <w:p w14:paraId="200B5849"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u w:val="single"/>
          <w:rtl/>
        </w:rPr>
        <w:t>מטרה:</w:t>
      </w:r>
      <w:r>
        <w:rPr>
          <w:color w:val="000000"/>
          <w:rtl/>
        </w:rPr>
        <w:t xml:space="preserve"> לאפשר התחברות למערכת</w:t>
      </w:r>
    </w:p>
    <w:p w14:paraId="6E46BDA3"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עיקרי-</w:t>
      </w:r>
    </w:p>
    <w:p w14:paraId="2AE5FD3E"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 xml:space="preserve"> לקוח מבצע התחברות למערכת.</w:t>
      </w:r>
    </w:p>
    <w:p w14:paraId="54310412"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 xml:space="preserve"> מערכת בוחנת את פרטי ההתחברות שהזין הלקוח ומחפשת התאמה.</w:t>
      </w:r>
    </w:p>
    <w:p w14:paraId="77760A7E"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מעבירה את הלקוח אל דף הבית המותאם אישית לצרכיו.</w:t>
      </w:r>
    </w:p>
    <w:p w14:paraId="067D6974"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w:t>
      </w:r>
    </w:p>
    <w:p w14:paraId="14434D5A"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אין התאמה במערכת על נתוני ההתחברות</w:t>
      </w:r>
    </w:p>
    <w:p w14:paraId="74FB30BC"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מבקשת להכניס את הנתונים שנית כי אין התאמה</w:t>
      </w:r>
    </w:p>
    <w:p w14:paraId="6389A198" w14:textId="77777777" w:rsidR="00DE6F7D" w:rsidRDefault="00DE6F7D">
      <w:pPr>
        <w:numPr>
          <w:ilvl w:val="0"/>
          <w:numId w:val="16"/>
        </w:numPr>
        <w:pBdr>
          <w:top w:val="nil"/>
          <w:left w:val="nil"/>
          <w:bottom w:val="nil"/>
          <w:right w:val="nil"/>
          <w:between w:val="nil"/>
        </w:pBdr>
        <w:spacing w:after="0" w:line="240" w:lineRule="auto"/>
        <w:rPr>
          <w:color w:val="000000"/>
        </w:rPr>
      </w:pPr>
    </w:p>
    <w:p w14:paraId="32092374" w14:textId="77777777" w:rsidR="00DE6F7D" w:rsidRDefault="00844AE2">
      <w:pPr>
        <w:numPr>
          <w:ilvl w:val="0"/>
          <w:numId w:val="16"/>
        </w:numPr>
        <w:pBdr>
          <w:top w:val="nil"/>
          <w:left w:val="nil"/>
          <w:bottom w:val="nil"/>
          <w:right w:val="nil"/>
          <w:between w:val="nil"/>
        </w:pBdr>
        <w:spacing w:after="0" w:line="240" w:lineRule="auto"/>
        <w:rPr>
          <w:color w:val="000000"/>
        </w:rPr>
      </w:pPr>
      <w:r>
        <w:rPr>
          <w:color w:val="000000"/>
          <w:u w:val="single"/>
          <w:rtl/>
        </w:rPr>
        <w:t>תרחיש 4:</w:t>
      </w:r>
    </w:p>
    <w:p w14:paraId="23A1EDD0"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שם התרחיש: מסחר בבורסה</w:t>
      </w:r>
    </w:p>
    <w:p w14:paraId="162D01C8"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שחקנים: לקוח(לקוחות פרטיים המעוניינים להשקיע), בורסה</w:t>
      </w:r>
    </w:p>
    <w:p w14:paraId="57AA187E"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מטרה: לאפשר למתשמש לקבל תמונת מצב</w:t>
      </w:r>
    </w:p>
    <w:p w14:paraId="337A7483"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עיקרי:</w:t>
      </w:r>
    </w:p>
    <w:p w14:paraId="7BD49E27"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 xml:space="preserve"> לקוח מבצע התחברות למערכת.</w:t>
      </w:r>
    </w:p>
    <w:p w14:paraId="26C432D5"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lastRenderedPageBreak/>
        <w:t>המערכת סורקת את נתוני המשתמש ומחפשת הזדמנויות עסקיות עבורו בעזרת נתונים מהבורסה וממדיות חברתיות.</w:t>
      </w:r>
    </w:p>
    <w:p w14:paraId="4FDEE82D"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מבצעת פקודות קנייה/מכירה באופן אוטומטי בהתאם להגדרות המשתמש.</w:t>
      </w:r>
    </w:p>
    <w:p w14:paraId="357DD52C"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מעדכנת במסך הבית את המשתמש על פעולות שהיא מבצעת, כמות הרווח/הפסד בכל רגע נתון.</w:t>
      </w:r>
    </w:p>
    <w:p w14:paraId="3767D61F"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w:t>
      </w:r>
    </w:p>
    <w:p w14:paraId="258E34A3"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הלקוח לא מצליח להתחבר</w:t>
      </w:r>
    </w:p>
    <w:p w14:paraId="5B860EBB"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מודיעה על אי התאמה ומבקשת להתחבר בשנית</w:t>
      </w:r>
    </w:p>
    <w:p w14:paraId="40EFFAA5"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מסלול חלופי 2:</w:t>
      </w:r>
    </w:p>
    <w:p w14:paraId="516F5632"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סורקת נתונים (כריית מידע) ולא מקבלת את המידע המבוקש</w:t>
      </w:r>
    </w:p>
    <w:p w14:paraId="374A963B"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מתריאה איזה מקור מידע לא תקין ולא ממשיכה במסחר עד לפתרון התקלה.</w:t>
      </w:r>
    </w:p>
    <w:p w14:paraId="437215A6" w14:textId="77777777" w:rsidR="00DE6F7D" w:rsidRDefault="00844AE2">
      <w:pPr>
        <w:numPr>
          <w:ilvl w:val="1"/>
          <w:numId w:val="16"/>
        </w:numPr>
        <w:pBdr>
          <w:top w:val="nil"/>
          <w:left w:val="nil"/>
          <w:bottom w:val="nil"/>
          <w:right w:val="nil"/>
          <w:between w:val="nil"/>
        </w:pBdr>
        <w:spacing w:after="0" w:line="240" w:lineRule="auto"/>
        <w:rPr>
          <w:color w:val="000000"/>
        </w:rPr>
      </w:pPr>
      <w:r>
        <w:rPr>
          <w:color w:val="000000"/>
          <w:rtl/>
        </w:rPr>
        <w:t xml:space="preserve"> מסלול חלופי 3:</w:t>
      </w:r>
    </w:p>
    <w:p w14:paraId="0AB54E56"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לא הצליחה לבצע את הפקודות קניה/ מכירה.</w:t>
      </w:r>
    </w:p>
    <w:p w14:paraId="688AE23A" w14:textId="77777777" w:rsidR="00DE6F7D" w:rsidRDefault="00844AE2">
      <w:pPr>
        <w:numPr>
          <w:ilvl w:val="2"/>
          <w:numId w:val="16"/>
        </w:numPr>
        <w:pBdr>
          <w:top w:val="nil"/>
          <w:left w:val="nil"/>
          <w:bottom w:val="nil"/>
          <w:right w:val="nil"/>
          <w:between w:val="nil"/>
        </w:pBdr>
        <w:spacing w:after="0" w:line="240" w:lineRule="auto"/>
        <w:rPr>
          <w:color w:val="000000"/>
        </w:rPr>
      </w:pPr>
      <w:r>
        <w:rPr>
          <w:color w:val="000000"/>
          <w:rtl/>
        </w:rPr>
        <w:t>המערכת מעדכנת את הפעולה שהיא לא הצליחה לבצע.</w:t>
      </w:r>
    </w:p>
    <w:p w14:paraId="3315B29F"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color w:val="000000"/>
        </w:rPr>
        <w:br/>
      </w:r>
      <w:r>
        <w:rPr>
          <w:b/>
          <w:color w:val="000000"/>
          <w:sz w:val="22"/>
          <w:szCs w:val="22"/>
          <w:u w:val="single"/>
          <w:rtl/>
        </w:rPr>
        <w:t>פירוט דרישות</w:t>
      </w:r>
    </w:p>
    <w:p w14:paraId="627258A6"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color w:val="000000"/>
        </w:rPr>
        <w:br/>
      </w:r>
      <w:r>
        <w:rPr>
          <w:color w:val="000000"/>
          <w:sz w:val="22"/>
          <w:szCs w:val="22"/>
          <w:rtl/>
        </w:rPr>
        <w:t>כריית מידע:</w:t>
      </w:r>
    </w:p>
    <w:p w14:paraId="57BFBECE"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זמינות אתרים (ללא שינוי המידע- האופן בו התוכן נשמר ומוצג באתר</w:t>
      </w:r>
      <w:r>
        <w:rPr>
          <w:color w:val="000000"/>
          <w:sz w:val="22"/>
          <w:szCs w:val="22"/>
        </w:rPr>
        <w:t>)</w:t>
      </w:r>
    </w:p>
    <w:p w14:paraId="7207D141"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הצלחה בכריית המידע ומשיכת המידע</w:t>
      </w:r>
    </w:p>
    <w:p w14:paraId="30F3A473"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אי חסימת הזחלן (גילוי כרובוט לא חוקי</w:t>
      </w:r>
      <w:r>
        <w:rPr>
          <w:color w:val="000000"/>
          <w:sz w:val="22"/>
          <w:szCs w:val="22"/>
        </w:rPr>
        <w:t>)</w:t>
      </w:r>
    </w:p>
    <w:p w14:paraId="0DF890BE"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שלמות מידע והפרדה ברורה של המאפיינים(שדות) שנכרו (טקסט, מחיר, משתמש, תאריך</w:t>
      </w:r>
      <w:r>
        <w:rPr>
          <w:color w:val="000000"/>
          <w:sz w:val="22"/>
          <w:szCs w:val="22"/>
        </w:rPr>
        <w:t>...)</w:t>
      </w:r>
    </w:p>
    <w:p w14:paraId="13D58F02"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color w:val="000000"/>
          <w:sz w:val="22"/>
          <w:szCs w:val="22"/>
          <w:rtl/>
        </w:rPr>
        <w:t>עיבוד מידע:</w:t>
      </w:r>
    </w:p>
    <w:p w14:paraId="02DC0C3B"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קבלת המידע לפי מה שנקבע</w:t>
      </w:r>
    </w:p>
    <w:p w14:paraId="4ECDF85E"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הצלחת חיזוי של אפיון טקסט</w:t>
      </w:r>
    </w:p>
    <w:p w14:paraId="4EBE0C2F"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הצלחת המרת כלל המאפיינים לערכים נומריים</w:t>
      </w:r>
    </w:p>
    <w:p w14:paraId="6BE65657"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color w:val="000000"/>
          <w:sz w:val="22"/>
          <w:szCs w:val="22"/>
          <w:rtl/>
        </w:rPr>
        <w:t>יצירת מודל:</w:t>
      </w:r>
    </w:p>
    <w:p w14:paraId="7E8B3DB0"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קבלת כלל המאפיינים לפי דרישה</w:t>
      </w:r>
    </w:p>
    <w:p w14:paraId="3ECA9355"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יצירת מודל עם מאפיינים ממדיה חברתית</w:t>
      </w:r>
    </w:p>
    <w:p w14:paraId="7C82EA3C"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color w:val="000000"/>
          <w:sz w:val="22"/>
          <w:szCs w:val="22"/>
          <w:rtl/>
        </w:rPr>
        <w:t>מערכת:</w:t>
      </w:r>
    </w:p>
    <w:p w14:paraId="4560EF24"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יכולת שמירת נתוני משתמש (הרשמה</w:t>
      </w:r>
      <w:r>
        <w:rPr>
          <w:color w:val="000000"/>
          <w:sz w:val="22"/>
          <w:szCs w:val="22"/>
        </w:rPr>
        <w:t>)</w:t>
      </w:r>
    </w:p>
    <w:p w14:paraId="32C30EEC"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יכולת בדיקה והשוואה של נתונים (התחברות וזיהוי</w:t>
      </w:r>
      <w:r>
        <w:rPr>
          <w:color w:val="000000"/>
          <w:sz w:val="22"/>
          <w:szCs w:val="22"/>
        </w:rPr>
        <w:t>)</w:t>
      </w:r>
    </w:p>
    <w:p w14:paraId="00203B38"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הגדרת ושינוי מאפייני מסחר</w:t>
      </w:r>
    </w:p>
    <w:p w14:paraId="6F8C91C2"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הצגת הנתונים.</w:t>
      </w:r>
    </w:p>
    <w:p w14:paraId="7EC0A514" w14:textId="77777777" w:rsidR="00DE6F7D" w:rsidRDefault="00844AE2">
      <w:pPr>
        <w:numPr>
          <w:ilvl w:val="1"/>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הצלחה בפעולות מסחר.</w:t>
      </w:r>
    </w:p>
    <w:p w14:paraId="3F89E42E" w14:textId="77777777" w:rsidR="00DE6F7D" w:rsidRDefault="00844AE2">
      <w:pPr>
        <w:numPr>
          <w:ilvl w:val="0"/>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פירוט דרישות בתחומי אבטחת מידע , בכל רמה של פונקציונאליות ותכן הנדסי</w:t>
      </w:r>
    </w:p>
    <w:p w14:paraId="2803928D" w14:textId="77777777" w:rsidR="00DE6F7D" w:rsidRDefault="00844AE2">
      <w:pPr>
        <w:numPr>
          <w:ilvl w:val="2"/>
          <w:numId w:val="16"/>
        </w:numPr>
        <w:pBdr>
          <w:top w:val="nil"/>
          <w:left w:val="nil"/>
          <w:bottom w:val="nil"/>
          <w:right w:val="nil"/>
          <w:between w:val="nil"/>
        </w:pBdr>
        <w:spacing w:after="0" w:line="240" w:lineRule="auto"/>
        <w:rPr>
          <w:color w:val="000000"/>
          <w:sz w:val="22"/>
          <w:szCs w:val="22"/>
        </w:rPr>
      </w:pPr>
      <w:r>
        <w:rPr>
          <w:rFonts w:ascii="Calibri" w:eastAsia="Calibri" w:hAnsi="Calibri" w:cs="Calibri"/>
          <w:color w:val="000000"/>
          <w:sz w:val="22"/>
          <w:szCs w:val="22"/>
          <w:rtl/>
        </w:rPr>
        <w:t>כניסה למערכת (הצגה ושינוי של הנתונים) רק לאחר זיהוי אל מול המערכת</w:t>
      </w:r>
      <w:r>
        <w:rPr>
          <w:color w:val="000000"/>
          <w:sz w:val="22"/>
          <w:szCs w:val="22"/>
        </w:rPr>
        <w:t>.</w:t>
      </w:r>
    </w:p>
    <w:p w14:paraId="2C19FCE5" w14:textId="77777777" w:rsidR="00DE6F7D" w:rsidRDefault="00844AE2">
      <w:pPr>
        <w:numPr>
          <w:ilvl w:val="2"/>
          <w:numId w:val="16"/>
        </w:numPr>
        <w:pBdr>
          <w:top w:val="nil"/>
          <w:left w:val="nil"/>
          <w:bottom w:val="nil"/>
          <w:right w:val="nil"/>
          <w:between w:val="nil"/>
        </w:pBdr>
        <w:spacing w:line="240" w:lineRule="auto"/>
        <w:rPr>
          <w:color w:val="000000"/>
          <w:sz w:val="22"/>
          <w:szCs w:val="22"/>
        </w:rPr>
      </w:pPr>
      <w:r>
        <w:rPr>
          <w:rFonts w:ascii="Calibri" w:eastAsia="Calibri" w:hAnsi="Calibri" w:cs="Calibri"/>
          <w:color w:val="000000"/>
          <w:sz w:val="22"/>
          <w:szCs w:val="22"/>
          <w:rtl/>
        </w:rPr>
        <w:t>חיסיון פרטים אישיים</w:t>
      </w:r>
      <w:r>
        <w:rPr>
          <w:color w:val="000000"/>
          <w:sz w:val="22"/>
          <w:szCs w:val="22"/>
        </w:rPr>
        <w:t>.</w:t>
      </w:r>
    </w:p>
    <w:p w14:paraId="7C07B694" w14:textId="77777777" w:rsidR="00DE6F7D" w:rsidRDefault="00844AE2">
      <w:r>
        <w:br w:type="page"/>
      </w:r>
      <w:r>
        <w:rPr>
          <w:b/>
          <w:color w:val="0070C0"/>
          <w:u w:val="single"/>
          <w:rtl/>
        </w:rPr>
        <w:lastRenderedPageBreak/>
        <w:t>נספח ב3 - (</w:t>
      </w:r>
      <w:r>
        <w:rPr>
          <w:b/>
          <w:color w:val="0070C0"/>
          <w:u w:val="single"/>
        </w:rPr>
        <w:t>Software Test Documentation (STD</w:t>
      </w:r>
      <w:r>
        <w:rPr>
          <w:b/>
          <w:color w:val="0070C0"/>
          <w:u w:val="single"/>
          <w:rtl/>
        </w:rPr>
        <w:t>, מסמך תכנון בדיקות</w:t>
      </w:r>
    </w:p>
    <w:tbl>
      <w:tblPr>
        <w:tblStyle w:val="ae"/>
        <w:bidiVisual/>
        <w:tblW w:w="84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290"/>
        <w:gridCol w:w="2190"/>
        <w:gridCol w:w="2741"/>
        <w:gridCol w:w="2239"/>
      </w:tblGrid>
      <w:tr w:rsidR="00DE6F7D" w14:paraId="17F4B60D" w14:textId="77777777">
        <w:tc>
          <w:tcPr>
            <w:tcW w:w="1290" w:type="dxa"/>
            <w:vAlign w:val="center"/>
          </w:tcPr>
          <w:p w14:paraId="4EF4405A" w14:textId="77777777" w:rsidR="00DE6F7D" w:rsidRDefault="00844AE2">
            <w:pPr>
              <w:spacing w:line="259" w:lineRule="auto"/>
              <w:jc w:val="center"/>
              <w:rPr>
                <w:sz w:val="20"/>
                <w:szCs w:val="20"/>
              </w:rPr>
            </w:pPr>
            <w:r>
              <w:rPr>
                <w:sz w:val="20"/>
                <w:szCs w:val="20"/>
                <w:rtl/>
              </w:rPr>
              <w:t>מודל</w:t>
            </w:r>
          </w:p>
        </w:tc>
        <w:tc>
          <w:tcPr>
            <w:tcW w:w="2190" w:type="dxa"/>
            <w:vAlign w:val="center"/>
          </w:tcPr>
          <w:p w14:paraId="0B55AED1" w14:textId="77777777" w:rsidR="00DE6F7D" w:rsidRDefault="00844AE2">
            <w:pPr>
              <w:jc w:val="center"/>
              <w:rPr>
                <w:sz w:val="20"/>
                <w:szCs w:val="20"/>
              </w:rPr>
            </w:pPr>
            <w:r>
              <w:rPr>
                <w:sz w:val="20"/>
                <w:szCs w:val="20"/>
                <w:rtl/>
              </w:rPr>
              <w:t>תסריט בדיקה</w:t>
            </w:r>
          </w:p>
        </w:tc>
        <w:tc>
          <w:tcPr>
            <w:tcW w:w="2741" w:type="dxa"/>
            <w:vAlign w:val="center"/>
          </w:tcPr>
          <w:p w14:paraId="71202D8A" w14:textId="77777777" w:rsidR="00DE6F7D" w:rsidRDefault="00844AE2">
            <w:pPr>
              <w:jc w:val="center"/>
              <w:rPr>
                <w:sz w:val="20"/>
                <w:szCs w:val="20"/>
              </w:rPr>
            </w:pPr>
            <w:r>
              <w:rPr>
                <w:sz w:val="20"/>
                <w:szCs w:val="20"/>
                <w:rtl/>
              </w:rPr>
              <w:t>מה ייחשב כתקין</w:t>
            </w:r>
          </w:p>
        </w:tc>
        <w:tc>
          <w:tcPr>
            <w:tcW w:w="2239" w:type="dxa"/>
            <w:vAlign w:val="center"/>
          </w:tcPr>
          <w:p w14:paraId="7A7FE803" w14:textId="77777777" w:rsidR="00DE6F7D" w:rsidRDefault="00844AE2">
            <w:pPr>
              <w:jc w:val="center"/>
              <w:rPr>
                <w:sz w:val="20"/>
                <w:szCs w:val="20"/>
              </w:rPr>
            </w:pPr>
            <w:r>
              <w:rPr>
                <w:sz w:val="20"/>
                <w:szCs w:val="20"/>
                <w:rtl/>
              </w:rPr>
              <w:t>מה ייחשב כלא תקין ודורש תיקון</w:t>
            </w:r>
          </w:p>
        </w:tc>
      </w:tr>
      <w:tr w:rsidR="00DE6F7D" w14:paraId="0D96FABE" w14:textId="77777777">
        <w:tc>
          <w:tcPr>
            <w:tcW w:w="1290" w:type="dxa"/>
            <w:vAlign w:val="center"/>
          </w:tcPr>
          <w:p w14:paraId="21F8C70C" w14:textId="77777777" w:rsidR="00DE6F7D" w:rsidRDefault="00844AE2">
            <w:pPr>
              <w:spacing w:line="259" w:lineRule="auto"/>
              <w:jc w:val="center"/>
              <w:rPr>
                <w:sz w:val="20"/>
                <w:szCs w:val="20"/>
              </w:rPr>
            </w:pPr>
            <w:r>
              <w:rPr>
                <w:sz w:val="20"/>
                <w:szCs w:val="20"/>
                <w:rtl/>
              </w:rPr>
              <w:t>כלל המודלים</w:t>
            </w:r>
          </w:p>
        </w:tc>
        <w:tc>
          <w:tcPr>
            <w:tcW w:w="2190" w:type="dxa"/>
            <w:vAlign w:val="center"/>
          </w:tcPr>
          <w:p w14:paraId="5FF8E548" w14:textId="77777777" w:rsidR="00DE6F7D" w:rsidRDefault="00844AE2">
            <w:pPr>
              <w:jc w:val="center"/>
              <w:rPr>
                <w:sz w:val="20"/>
                <w:szCs w:val="20"/>
              </w:rPr>
            </w:pPr>
            <w:r>
              <w:rPr>
                <w:sz w:val="20"/>
                <w:szCs w:val="20"/>
                <w:rtl/>
              </w:rPr>
              <w:t>שינוי מחלקות ושירותים מהמחלקות שיש בהן שימוש</w:t>
            </w:r>
          </w:p>
        </w:tc>
        <w:tc>
          <w:tcPr>
            <w:tcW w:w="2741" w:type="dxa"/>
            <w:vAlign w:val="center"/>
          </w:tcPr>
          <w:p w14:paraId="6A80F7C2" w14:textId="77777777" w:rsidR="00DE6F7D" w:rsidRDefault="00844AE2">
            <w:pPr>
              <w:jc w:val="center"/>
              <w:rPr>
                <w:sz w:val="20"/>
                <w:szCs w:val="20"/>
              </w:rPr>
            </w:pPr>
            <w:r>
              <w:rPr>
                <w:sz w:val="20"/>
                <w:szCs w:val="20"/>
                <w:rtl/>
              </w:rPr>
              <w:t>אזהרה בעת הרצת / בניית הקוד</w:t>
            </w:r>
          </w:p>
          <w:p w14:paraId="70ADD04C" w14:textId="77777777" w:rsidR="00DE6F7D" w:rsidRDefault="00844AE2">
            <w:pPr>
              <w:jc w:val="center"/>
              <w:rPr>
                <w:sz w:val="20"/>
                <w:szCs w:val="20"/>
              </w:rPr>
            </w:pPr>
            <w:r>
              <w:rPr>
                <w:sz w:val="20"/>
                <w:szCs w:val="20"/>
                <w:rtl/>
              </w:rPr>
              <w:t>או שגיאה רלוונטית</w:t>
            </w:r>
          </w:p>
        </w:tc>
        <w:tc>
          <w:tcPr>
            <w:tcW w:w="2239" w:type="dxa"/>
            <w:vAlign w:val="center"/>
          </w:tcPr>
          <w:p w14:paraId="571CF95B" w14:textId="77777777" w:rsidR="00DE6F7D" w:rsidRDefault="00844AE2">
            <w:pPr>
              <w:jc w:val="center"/>
              <w:rPr>
                <w:sz w:val="20"/>
                <w:szCs w:val="20"/>
              </w:rPr>
            </w:pPr>
            <w:r>
              <w:rPr>
                <w:sz w:val="20"/>
                <w:szCs w:val="20"/>
                <w:rtl/>
              </w:rPr>
              <w:t>קריסת המודלים עם שגיאה.</w:t>
            </w:r>
          </w:p>
        </w:tc>
      </w:tr>
      <w:tr w:rsidR="00DE6F7D" w14:paraId="697C0FC8" w14:textId="77777777">
        <w:tc>
          <w:tcPr>
            <w:tcW w:w="1290" w:type="dxa"/>
            <w:vAlign w:val="center"/>
          </w:tcPr>
          <w:p w14:paraId="741E06F7" w14:textId="77777777" w:rsidR="00DE6F7D" w:rsidRDefault="00844AE2">
            <w:pPr>
              <w:spacing w:line="259" w:lineRule="auto"/>
              <w:jc w:val="center"/>
              <w:rPr>
                <w:sz w:val="20"/>
                <w:szCs w:val="20"/>
              </w:rPr>
            </w:pPr>
            <w:r>
              <w:rPr>
                <w:sz w:val="20"/>
                <w:szCs w:val="20"/>
                <w:rtl/>
              </w:rPr>
              <w:t>כריית מידע</w:t>
            </w:r>
          </w:p>
        </w:tc>
        <w:tc>
          <w:tcPr>
            <w:tcW w:w="2190" w:type="dxa"/>
            <w:vAlign w:val="center"/>
          </w:tcPr>
          <w:p w14:paraId="3EFE178F" w14:textId="77777777" w:rsidR="00DE6F7D" w:rsidRDefault="00844AE2">
            <w:pPr>
              <w:jc w:val="center"/>
              <w:rPr>
                <w:sz w:val="20"/>
                <w:szCs w:val="20"/>
              </w:rPr>
            </w:pPr>
            <w:r>
              <w:rPr>
                <w:sz w:val="20"/>
                <w:szCs w:val="20"/>
                <w:rtl/>
              </w:rPr>
              <w:t>שינוי במרקם האתר (פרסומות, תצוגת המידע, מיקום המידע, צורת אחסון, הוספת הגנות)</w:t>
            </w:r>
          </w:p>
        </w:tc>
        <w:tc>
          <w:tcPr>
            <w:tcW w:w="2741" w:type="dxa"/>
            <w:vAlign w:val="center"/>
          </w:tcPr>
          <w:p w14:paraId="34DA9D18" w14:textId="77777777" w:rsidR="00DE6F7D" w:rsidRDefault="00844AE2">
            <w:pPr>
              <w:jc w:val="center"/>
              <w:rPr>
                <w:sz w:val="20"/>
                <w:szCs w:val="20"/>
              </w:rPr>
            </w:pPr>
            <w:r>
              <w:rPr>
                <w:sz w:val="20"/>
                <w:szCs w:val="20"/>
                <w:rtl/>
              </w:rPr>
              <w:t>כריסת הזחלן והודעת שגיאה</w:t>
            </w:r>
          </w:p>
        </w:tc>
        <w:tc>
          <w:tcPr>
            <w:tcW w:w="2239" w:type="dxa"/>
            <w:vAlign w:val="center"/>
          </w:tcPr>
          <w:p w14:paraId="41C97AE2" w14:textId="77777777" w:rsidR="00DE6F7D" w:rsidRDefault="00844AE2">
            <w:pPr>
              <w:jc w:val="center"/>
              <w:rPr>
                <w:sz w:val="20"/>
                <w:szCs w:val="20"/>
              </w:rPr>
            </w:pPr>
            <w:r>
              <w:rPr>
                <w:sz w:val="20"/>
                <w:szCs w:val="20"/>
                <w:rtl/>
              </w:rPr>
              <w:t>ללא הודעת שגיאה והמשך עבודה שהכל תקין</w:t>
            </w:r>
          </w:p>
        </w:tc>
      </w:tr>
      <w:tr w:rsidR="00DE6F7D" w14:paraId="3F136D53" w14:textId="77777777">
        <w:tc>
          <w:tcPr>
            <w:tcW w:w="1290" w:type="dxa"/>
            <w:vMerge w:val="restart"/>
            <w:vAlign w:val="center"/>
          </w:tcPr>
          <w:p w14:paraId="57766A22" w14:textId="77777777" w:rsidR="00DE6F7D" w:rsidRDefault="00844AE2">
            <w:pPr>
              <w:jc w:val="center"/>
              <w:rPr>
                <w:sz w:val="20"/>
                <w:szCs w:val="20"/>
              </w:rPr>
            </w:pPr>
            <w:r>
              <w:rPr>
                <w:sz w:val="20"/>
                <w:szCs w:val="20"/>
                <w:rtl/>
              </w:rPr>
              <w:t xml:space="preserve">כריית מידע, </w:t>
            </w:r>
            <w:r>
              <w:rPr>
                <w:sz w:val="20"/>
                <w:szCs w:val="20"/>
              </w:rPr>
              <w:t>getOpenInsider</w:t>
            </w:r>
          </w:p>
        </w:tc>
        <w:tc>
          <w:tcPr>
            <w:tcW w:w="2190" w:type="dxa"/>
            <w:vAlign w:val="center"/>
          </w:tcPr>
          <w:p w14:paraId="74D28B91" w14:textId="77777777" w:rsidR="00DE6F7D" w:rsidRDefault="00844AE2">
            <w:pPr>
              <w:jc w:val="center"/>
              <w:rPr>
                <w:sz w:val="20"/>
                <w:szCs w:val="20"/>
              </w:rPr>
            </w:pPr>
            <w:r>
              <w:rPr>
                <w:sz w:val="20"/>
                <w:szCs w:val="20"/>
                <w:rtl/>
              </w:rPr>
              <w:t xml:space="preserve">הרצה עם </w:t>
            </w:r>
            <w:r>
              <w:rPr>
                <w:sz w:val="20"/>
                <w:szCs w:val="20"/>
              </w:rPr>
              <w:t>Url's</w:t>
            </w:r>
            <w:r>
              <w:rPr>
                <w:sz w:val="20"/>
                <w:szCs w:val="20"/>
                <w:rtl/>
              </w:rPr>
              <w:t xml:space="preserve"> תקינים</w:t>
            </w:r>
          </w:p>
        </w:tc>
        <w:tc>
          <w:tcPr>
            <w:tcW w:w="2741" w:type="dxa"/>
            <w:vAlign w:val="center"/>
          </w:tcPr>
          <w:p w14:paraId="4C41251F" w14:textId="77777777" w:rsidR="00DE6F7D" w:rsidRDefault="00844AE2">
            <w:pPr>
              <w:jc w:val="center"/>
              <w:rPr>
                <w:sz w:val="20"/>
                <w:szCs w:val="20"/>
              </w:rPr>
            </w:pPr>
            <w:r>
              <w:rPr>
                <w:sz w:val="20"/>
                <w:szCs w:val="20"/>
                <w:rtl/>
              </w:rPr>
              <w:t>קבלת טבלה עם המידע מהאתר</w:t>
            </w:r>
          </w:p>
        </w:tc>
        <w:tc>
          <w:tcPr>
            <w:tcW w:w="2239" w:type="dxa"/>
            <w:vAlign w:val="center"/>
          </w:tcPr>
          <w:p w14:paraId="7A3A0261" w14:textId="77777777" w:rsidR="00DE6F7D" w:rsidRDefault="00844AE2">
            <w:pPr>
              <w:spacing w:line="259" w:lineRule="auto"/>
              <w:jc w:val="center"/>
            </w:pPr>
            <w:r>
              <w:rPr>
                <w:sz w:val="20"/>
                <w:szCs w:val="20"/>
                <w:rtl/>
              </w:rPr>
              <w:t>יקרוס מכמה סיבות:</w:t>
            </w:r>
          </w:p>
          <w:p w14:paraId="1E7A4790" w14:textId="77777777" w:rsidR="00DE6F7D" w:rsidRDefault="00844AE2">
            <w:pPr>
              <w:spacing w:line="259" w:lineRule="auto"/>
              <w:jc w:val="center"/>
            </w:pPr>
            <w:r>
              <w:rPr>
                <w:sz w:val="20"/>
                <w:szCs w:val="20"/>
                <w:rtl/>
              </w:rPr>
              <w:t xml:space="preserve">-שגיאה של </w:t>
            </w:r>
            <w:r>
              <w:rPr>
                <w:sz w:val="20"/>
                <w:szCs w:val="20"/>
              </w:rPr>
              <w:t xml:space="preserve">list out of range </w:t>
            </w:r>
          </w:p>
          <w:p w14:paraId="541830C2" w14:textId="77777777" w:rsidR="00DE6F7D" w:rsidRDefault="00844AE2">
            <w:pPr>
              <w:spacing w:line="259" w:lineRule="auto"/>
              <w:jc w:val="center"/>
              <w:rPr>
                <w:sz w:val="20"/>
                <w:szCs w:val="20"/>
              </w:rPr>
            </w:pPr>
            <w:r>
              <w:rPr>
                <w:sz w:val="20"/>
                <w:szCs w:val="20"/>
                <w:rtl/>
              </w:rPr>
              <w:t>-טבלה עם 2 מאפיינים בלבד ו4 שורות (השורות התחתונות בדף)</w:t>
            </w:r>
          </w:p>
        </w:tc>
      </w:tr>
      <w:tr w:rsidR="00DE6F7D" w14:paraId="7CCF3BC1" w14:textId="77777777">
        <w:tc>
          <w:tcPr>
            <w:tcW w:w="1290" w:type="dxa"/>
            <w:vMerge/>
            <w:vAlign w:val="center"/>
          </w:tcPr>
          <w:p w14:paraId="6755E3BD"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650EBAA6" w14:textId="77777777" w:rsidR="00DE6F7D" w:rsidRDefault="00844AE2">
            <w:pPr>
              <w:jc w:val="center"/>
              <w:rPr>
                <w:sz w:val="20"/>
                <w:szCs w:val="20"/>
              </w:rPr>
            </w:pPr>
            <w:r>
              <w:rPr>
                <w:sz w:val="20"/>
                <w:szCs w:val="20"/>
                <w:rtl/>
              </w:rPr>
              <w:t xml:space="preserve">הרצה עם רשימת </w:t>
            </w:r>
            <w:r>
              <w:rPr>
                <w:sz w:val="20"/>
                <w:szCs w:val="20"/>
              </w:rPr>
              <w:t>url</w:t>
            </w:r>
            <w:r>
              <w:rPr>
                <w:sz w:val="20"/>
                <w:szCs w:val="20"/>
                <w:rtl/>
              </w:rPr>
              <w:t xml:space="preserve"> ריקה</w:t>
            </w:r>
          </w:p>
        </w:tc>
        <w:tc>
          <w:tcPr>
            <w:tcW w:w="2741" w:type="dxa"/>
            <w:vAlign w:val="center"/>
          </w:tcPr>
          <w:p w14:paraId="011B6F37" w14:textId="77777777" w:rsidR="00DE6F7D" w:rsidRDefault="00844AE2">
            <w:pPr>
              <w:jc w:val="center"/>
              <w:rPr>
                <w:sz w:val="20"/>
                <w:szCs w:val="20"/>
              </w:rPr>
            </w:pPr>
            <w:r>
              <w:rPr>
                <w:sz w:val="20"/>
                <w:szCs w:val="20"/>
                <w:rtl/>
              </w:rPr>
              <w:t xml:space="preserve">לא יוגדר </w:t>
            </w:r>
            <w:r>
              <w:rPr>
                <w:sz w:val="20"/>
                <w:szCs w:val="20"/>
              </w:rPr>
              <w:t>dataframe</w:t>
            </w:r>
            <w:r>
              <w:rPr>
                <w:sz w:val="20"/>
                <w:szCs w:val="20"/>
                <w:rtl/>
              </w:rPr>
              <w:t xml:space="preserve"> ותצא הודעת שגיאה (לא מעודכן בקוד כיום)</w:t>
            </w:r>
          </w:p>
        </w:tc>
        <w:tc>
          <w:tcPr>
            <w:tcW w:w="2239" w:type="dxa"/>
            <w:vAlign w:val="center"/>
          </w:tcPr>
          <w:p w14:paraId="14863C97" w14:textId="77777777" w:rsidR="00DE6F7D" w:rsidRDefault="00844AE2">
            <w:pPr>
              <w:spacing w:line="259" w:lineRule="auto"/>
              <w:jc w:val="center"/>
            </w:pPr>
            <w:r>
              <w:rPr>
                <w:sz w:val="20"/>
                <w:szCs w:val="20"/>
                <w:rtl/>
              </w:rPr>
              <w:t>אין הודעת שגיאה והזחלן יקרוס ללא טבלה</w:t>
            </w:r>
          </w:p>
        </w:tc>
      </w:tr>
      <w:tr w:rsidR="00DE6F7D" w14:paraId="50EC42B2" w14:textId="77777777">
        <w:tc>
          <w:tcPr>
            <w:tcW w:w="1290" w:type="dxa"/>
            <w:vMerge/>
            <w:vAlign w:val="center"/>
          </w:tcPr>
          <w:p w14:paraId="35344AB8" w14:textId="77777777" w:rsidR="00DE6F7D" w:rsidRDefault="00DE6F7D">
            <w:pPr>
              <w:widowControl w:val="0"/>
              <w:pBdr>
                <w:top w:val="nil"/>
                <w:left w:val="nil"/>
                <w:bottom w:val="nil"/>
                <w:right w:val="nil"/>
                <w:between w:val="nil"/>
              </w:pBdr>
              <w:spacing w:line="276" w:lineRule="auto"/>
            </w:pPr>
          </w:p>
        </w:tc>
        <w:tc>
          <w:tcPr>
            <w:tcW w:w="2190" w:type="dxa"/>
            <w:vAlign w:val="center"/>
          </w:tcPr>
          <w:p w14:paraId="322350C8" w14:textId="77777777" w:rsidR="00DE6F7D" w:rsidRDefault="00844AE2">
            <w:pPr>
              <w:jc w:val="center"/>
              <w:rPr>
                <w:sz w:val="20"/>
                <w:szCs w:val="20"/>
              </w:rPr>
            </w:pPr>
            <w:r>
              <w:rPr>
                <w:sz w:val="20"/>
                <w:szCs w:val="20"/>
                <w:rtl/>
              </w:rPr>
              <w:t xml:space="preserve">הרצה עם רשימת </w:t>
            </w:r>
            <w:r>
              <w:rPr>
                <w:sz w:val="20"/>
                <w:szCs w:val="20"/>
              </w:rPr>
              <w:t>url</w:t>
            </w:r>
            <w:r>
              <w:rPr>
                <w:sz w:val="20"/>
                <w:szCs w:val="20"/>
                <w:rtl/>
              </w:rPr>
              <w:t xml:space="preserve"> תקינה עם לפחות כתובת אחת לא תקינה</w:t>
            </w:r>
          </w:p>
        </w:tc>
        <w:tc>
          <w:tcPr>
            <w:tcW w:w="2741" w:type="dxa"/>
            <w:vAlign w:val="center"/>
          </w:tcPr>
          <w:p w14:paraId="0FDEDDA1" w14:textId="77777777" w:rsidR="00DE6F7D" w:rsidRDefault="00844AE2">
            <w:pPr>
              <w:jc w:val="center"/>
              <w:rPr>
                <w:sz w:val="20"/>
                <w:szCs w:val="20"/>
              </w:rPr>
            </w:pPr>
            <w:r>
              <w:rPr>
                <w:sz w:val="20"/>
                <w:szCs w:val="20"/>
                <w:rtl/>
              </w:rPr>
              <w:t xml:space="preserve">יוגדר </w:t>
            </w:r>
            <w:r>
              <w:rPr>
                <w:sz w:val="20"/>
                <w:szCs w:val="20"/>
              </w:rPr>
              <w:t>dataframe</w:t>
            </w:r>
            <w:r>
              <w:rPr>
                <w:sz w:val="20"/>
                <w:szCs w:val="20"/>
                <w:rtl/>
              </w:rPr>
              <w:t xml:space="preserve"> כאשר רובו כתובות תקינות ימשכו מידע וכתובות לא תקינות לא ימשכו (עוד לא מעודכן בקוד)</w:t>
            </w:r>
          </w:p>
        </w:tc>
        <w:tc>
          <w:tcPr>
            <w:tcW w:w="2239" w:type="dxa"/>
            <w:vAlign w:val="center"/>
          </w:tcPr>
          <w:p w14:paraId="73E91C36" w14:textId="77777777" w:rsidR="00DE6F7D" w:rsidRDefault="00844AE2">
            <w:pPr>
              <w:spacing w:line="259" w:lineRule="auto"/>
              <w:jc w:val="center"/>
            </w:pPr>
            <w:r>
              <w:rPr>
                <w:sz w:val="20"/>
                <w:szCs w:val="20"/>
                <w:rtl/>
              </w:rPr>
              <w:t>לא תהיה הודעת שגיאה ותימשך טבלה כפולה (המצב כעת)</w:t>
            </w:r>
          </w:p>
        </w:tc>
      </w:tr>
      <w:tr w:rsidR="00DE6F7D" w14:paraId="2EB46E4A" w14:textId="77777777">
        <w:tc>
          <w:tcPr>
            <w:tcW w:w="1290" w:type="dxa"/>
            <w:vMerge w:val="restart"/>
            <w:vAlign w:val="center"/>
          </w:tcPr>
          <w:p w14:paraId="12C782E7" w14:textId="77777777" w:rsidR="00DE6F7D" w:rsidRDefault="00844AE2">
            <w:pPr>
              <w:jc w:val="center"/>
              <w:rPr>
                <w:sz w:val="20"/>
                <w:szCs w:val="20"/>
              </w:rPr>
            </w:pPr>
            <w:r>
              <w:rPr>
                <w:sz w:val="20"/>
                <w:szCs w:val="20"/>
                <w:rtl/>
              </w:rPr>
              <w:t xml:space="preserve">כריית מידע, </w:t>
            </w:r>
            <w:r>
              <w:rPr>
                <w:sz w:val="20"/>
                <w:szCs w:val="20"/>
              </w:rPr>
              <w:t>harvest_stock_history</w:t>
            </w:r>
          </w:p>
        </w:tc>
        <w:tc>
          <w:tcPr>
            <w:tcW w:w="2190" w:type="dxa"/>
            <w:vAlign w:val="center"/>
          </w:tcPr>
          <w:p w14:paraId="0AF5A266" w14:textId="77777777" w:rsidR="00DE6F7D" w:rsidRDefault="00844AE2">
            <w:pPr>
              <w:jc w:val="center"/>
              <w:rPr>
                <w:sz w:val="20"/>
                <w:szCs w:val="20"/>
              </w:rPr>
            </w:pPr>
            <w:r>
              <w:rPr>
                <w:sz w:val="20"/>
                <w:szCs w:val="20"/>
                <w:rtl/>
              </w:rPr>
              <w:t>הרצה עם מידע תקין</w:t>
            </w:r>
          </w:p>
        </w:tc>
        <w:tc>
          <w:tcPr>
            <w:tcW w:w="2741" w:type="dxa"/>
            <w:vAlign w:val="center"/>
          </w:tcPr>
          <w:p w14:paraId="0C63EBAA" w14:textId="77777777" w:rsidR="00DE6F7D" w:rsidRDefault="00844AE2">
            <w:pPr>
              <w:jc w:val="center"/>
              <w:rPr>
                <w:sz w:val="20"/>
                <w:szCs w:val="20"/>
              </w:rPr>
            </w:pPr>
            <w:r>
              <w:rPr>
                <w:sz w:val="20"/>
                <w:szCs w:val="20"/>
                <w:rtl/>
              </w:rPr>
              <w:t>קבלת טבלאות עם המאפיינים לפי כמות הימים שהוגדרה (תאריכים)</w:t>
            </w:r>
          </w:p>
        </w:tc>
        <w:tc>
          <w:tcPr>
            <w:tcW w:w="2239" w:type="dxa"/>
            <w:vAlign w:val="center"/>
          </w:tcPr>
          <w:p w14:paraId="70548C9B" w14:textId="77777777" w:rsidR="00DE6F7D" w:rsidRDefault="00844AE2">
            <w:pPr>
              <w:spacing w:line="259" w:lineRule="auto"/>
              <w:jc w:val="center"/>
              <w:rPr>
                <w:sz w:val="20"/>
                <w:szCs w:val="20"/>
              </w:rPr>
            </w:pPr>
            <w:r>
              <w:rPr>
                <w:sz w:val="20"/>
                <w:szCs w:val="20"/>
                <w:rtl/>
              </w:rPr>
              <w:t>קבלת שגיאה של:</w:t>
            </w:r>
          </w:p>
          <w:p w14:paraId="76A30AD2" w14:textId="77777777" w:rsidR="00DE6F7D" w:rsidRDefault="00844AE2">
            <w:pPr>
              <w:spacing w:line="259" w:lineRule="auto"/>
              <w:jc w:val="center"/>
              <w:rPr>
                <w:sz w:val="20"/>
                <w:szCs w:val="20"/>
              </w:rPr>
            </w:pPr>
            <w:r>
              <w:rPr>
                <w:sz w:val="20"/>
                <w:szCs w:val="20"/>
                <w:rtl/>
              </w:rPr>
              <w:t>-זיהוי שם מניה לא תקין</w:t>
            </w:r>
          </w:p>
          <w:p w14:paraId="67E30582" w14:textId="77777777" w:rsidR="00DE6F7D" w:rsidRDefault="00844AE2">
            <w:pPr>
              <w:spacing w:line="259" w:lineRule="auto"/>
              <w:jc w:val="center"/>
              <w:rPr>
                <w:sz w:val="20"/>
                <w:szCs w:val="20"/>
              </w:rPr>
            </w:pPr>
            <w:r>
              <w:rPr>
                <w:sz w:val="20"/>
                <w:szCs w:val="20"/>
                <w:rtl/>
              </w:rPr>
              <w:t>-קלט לא תקין בתאריך</w:t>
            </w:r>
          </w:p>
          <w:p w14:paraId="0B5749BC" w14:textId="77777777" w:rsidR="00DE6F7D" w:rsidRDefault="00844AE2">
            <w:pPr>
              <w:spacing w:line="259" w:lineRule="auto"/>
              <w:jc w:val="center"/>
              <w:rPr>
                <w:sz w:val="20"/>
                <w:szCs w:val="20"/>
              </w:rPr>
            </w:pPr>
            <w:r>
              <w:rPr>
                <w:sz w:val="20"/>
                <w:szCs w:val="20"/>
                <w:rtl/>
              </w:rPr>
              <w:t>-תאריכים לא מסודרים כרונולוגית</w:t>
            </w:r>
          </w:p>
        </w:tc>
      </w:tr>
      <w:tr w:rsidR="00DE6F7D" w14:paraId="43B0B94C" w14:textId="77777777">
        <w:tc>
          <w:tcPr>
            <w:tcW w:w="1290" w:type="dxa"/>
            <w:vMerge/>
            <w:vAlign w:val="center"/>
          </w:tcPr>
          <w:p w14:paraId="5AF7E12D"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72866272" w14:textId="77777777" w:rsidR="00DE6F7D" w:rsidRDefault="00844AE2">
            <w:pPr>
              <w:jc w:val="center"/>
              <w:rPr>
                <w:sz w:val="20"/>
                <w:szCs w:val="20"/>
              </w:rPr>
            </w:pPr>
            <w:r>
              <w:rPr>
                <w:sz w:val="20"/>
                <w:szCs w:val="20"/>
                <w:rtl/>
              </w:rPr>
              <w:t>הרצה עם תאריך לא תקין</w:t>
            </w:r>
          </w:p>
        </w:tc>
        <w:tc>
          <w:tcPr>
            <w:tcW w:w="2741" w:type="dxa"/>
            <w:vAlign w:val="center"/>
          </w:tcPr>
          <w:p w14:paraId="287BAD38" w14:textId="77777777" w:rsidR="00DE6F7D" w:rsidRDefault="00844AE2">
            <w:pPr>
              <w:jc w:val="center"/>
              <w:rPr>
                <w:sz w:val="20"/>
                <w:szCs w:val="20"/>
              </w:rPr>
            </w:pPr>
            <w:r>
              <w:rPr>
                <w:sz w:val="20"/>
                <w:szCs w:val="20"/>
                <w:rtl/>
              </w:rPr>
              <w:t>שגיאה מתאימה לבעייה בקלט</w:t>
            </w:r>
          </w:p>
        </w:tc>
        <w:tc>
          <w:tcPr>
            <w:tcW w:w="2239" w:type="dxa"/>
            <w:vAlign w:val="center"/>
          </w:tcPr>
          <w:p w14:paraId="2BB11649" w14:textId="77777777" w:rsidR="00DE6F7D" w:rsidRDefault="00844AE2">
            <w:pPr>
              <w:spacing w:line="259" w:lineRule="auto"/>
              <w:jc w:val="center"/>
              <w:rPr>
                <w:sz w:val="20"/>
                <w:szCs w:val="20"/>
              </w:rPr>
            </w:pPr>
            <w:r>
              <w:rPr>
                <w:sz w:val="20"/>
                <w:szCs w:val="20"/>
                <w:rtl/>
              </w:rPr>
              <w:t>החזרת שגיאה לא תקינה/ קריסת זחלן (קוד לא מועדכן לשגיאה עדיין)</w:t>
            </w:r>
          </w:p>
        </w:tc>
      </w:tr>
      <w:tr w:rsidR="00DE6F7D" w14:paraId="0D6679FC" w14:textId="77777777">
        <w:tc>
          <w:tcPr>
            <w:tcW w:w="1290" w:type="dxa"/>
            <w:vMerge/>
            <w:vAlign w:val="center"/>
          </w:tcPr>
          <w:p w14:paraId="6DC17D16"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32E8A516" w14:textId="77777777" w:rsidR="00DE6F7D" w:rsidRDefault="00844AE2">
            <w:pPr>
              <w:jc w:val="center"/>
              <w:rPr>
                <w:sz w:val="20"/>
                <w:szCs w:val="20"/>
              </w:rPr>
            </w:pPr>
            <w:r>
              <w:rPr>
                <w:sz w:val="20"/>
                <w:szCs w:val="20"/>
                <w:rtl/>
              </w:rPr>
              <w:t>הרצה עם שם מניה לא תקין</w:t>
            </w:r>
          </w:p>
        </w:tc>
        <w:tc>
          <w:tcPr>
            <w:tcW w:w="2741" w:type="dxa"/>
            <w:vAlign w:val="center"/>
          </w:tcPr>
          <w:p w14:paraId="22120CA5" w14:textId="77777777" w:rsidR="00DE6F7D" w:rsidRDefault="00844AE2">
            <w:pPr>
              <w:jc w:val="center"/>
              <w:rPr>
                <w:sz w:val="20"/>
                <w:szCs w:val="20"/>
              </w:rPr>
            </w:pPr>
            <w:r>
              <w:rPr>
                <w:sz w:val="20"/>
                <w:szCs w:val="20"/>
                <w:rtl/>
              </w:rPr>
              <w:t>שגיאה מתאימה שאין התאמה לשם המניה</w:t>
            </w:r>
          </w:p>
        </w:tc>
        <w:tc>
          <w:tcPr>
            <w:tcW w:w="2239" w:type="dxa"/>
            <w:vAlign w:val="center"/>
          </w:tcPr>
          <w:p w14:paraId="297BCCA4" w14:textId="77777777" w:rsidR="00DE6F7D" w:rsidRDefault="00844AE2">
            <w:pPr>
              <w:spacing w:line="259" w:lineRule="auto"/>
              <w:jc w:val="center"/>
              <w:rPr>
                <w:sz w:val="20"/>
                <w:szCs w:val="20"/>
              </w:rPr>
            </w:pPr>
            <w:r>
              <w:rPr>
                <w:sz w:val="20"/>
                <w:szCs w:val="20"/>
                <w:rtl/>
              </w:rPr>
              <w:t>החזרת ערך של מניה אחרת/ קריסת זחלן (קוד לא מעודכן לשגיאה)</w:t>
            </w:r>
          </w:p>
        </w:tc>
      </w:tr>
      <w:tr w:rsidR="00DE6F7D" w14:paraId="44EE97A8" w14:textId="77777777">
        <w:tc>
          <w:tcPr>
            <w:tcW w:w="1290" w:type="dxa"/>
            <w:vMerge w:val="restart"/>
            <w:vAlign w:val="center"/>
          </w:tcPr>
          <w:p w14:paraId="2F627A2F" w14:textId="77777777" w:rsidR="00DE6F7D" w:rsidRDefault="00844AE2">
            <w:pPr>
              <w:jc w:val="center"/>
              <w:rPr>
                <w:sz w:val="20"/>
                <w:szCs w:val="20"/>
              </w:rPr>
            </w:pPr>
            <w:r>
              <w:rPr>
                <w:sz w:val="20"/>
                <w:szCs w:val="20"/>
                <w:rtl/>
              </w:rPr>
              <w:t xml:space="preserve">כריית מידע, </w:t>
            </w:r>
            <w:r>
              <w:rPr>
                <w:sz w:val="20"/>
                <w:szCs w:val="20"/>
              </w:rPr>
              <w:t>harvst_tweets</w:t>
            </w:r>
          </w:p>
        </w:tc>
        <w:tc>
          <w:tcPr>
            <w:tcW w:w="2190" w:type="dxa"/>
            <w:vAlign w:val="center"/>
          </w:tcPr>
          <w:p w14:paraId="6FF63B68" w14:textId="77777777" w:rsidR="00DE6F7D" w:rsidRDefault="00844AE2">
            <w:pPr>
              <w:jc w:val="center"/>
              <w:rPr>
                <w:sz w:val="20"/>
                <w:szCs w:val="20"/>
              </w:rPr>
            </w:pPr>
            <w:r>
              <w:rPr>
                <w:sz w:val="20"/>
                <w:szCs w:val="20"/>
                <w:rtl/>
              </w:rPr>
              <w:t>הרצה עם קלט חוקי</w:t>
            </w:r>
          </w:p>
        </w:tc>
        <w:tc>
          <w:tcPr>
            <w:tcW w:w="2741" w:type="dxa"/>
            <w:vAlign w:val="center"/>
          </w:tcPr>
          <w:p w14:paraId="5451F8EB" w14:textId="77777777" w:rsidR="00DE6F7D" w:rsidRDefault="00844AE2">
            <w:pPr>
              <w:jc w:val="center"/>
              <w:rPr>
                <w:sz w:val="20"/>
                <w:szCs w:val="20"/>
              </w:rPr>
            </w:pPr>
            <w:r>
              <w:rPr>
                <w:sz w:val="20"/>
                <w:szCs w:val="20"/>
                <w:rtl/>
              </w:rPr>
              <w:t>קבלת טבלה עם המידע של ה</w:t>
            </w:r>
            <w:r>
              <w:rPr>
                <w:sz w:val="20"/>
                <w:szCs w:val="20"/>
              </w:rPr>
              <w:t>tweets</w:t>
            </w:r>
            <w:r>
              <w:rPr>
                <w:sz w:val="20"/>
                <w:szCs w:val="20"/>
                <w:rtl/>
              </w:rPr>
              <w:t xml:space="preserve"> שנפתחו בדפדפן</w:t>
            </w:r>
          </w:p>
        </w:tc>
        <w:tc>
          <w:tcPr>
            <w:tcW w:w="2239" w:type="dxa"/>
            <w:vAlign w:val="center"/>
          </w:tcPr>
          <w:p w14:paraId="67C73E30" w14:textId="77777777" w:rsidR="00DE6F7D" w:rsidRDefault="00844AE2">
            <w:pPr>
              <w:spacing w:line="259" w:lineRule="auto"/>
              <w:jc w:val="center"/>
              <w:rPr>
                <w:sz w:val="20"/>
                <w:szCs w:val="20"/>
              </w:rPr>
            </w:pPr>
            <w:r>
              <w:rPr>
                <w:sz w:val="20"/>
                <w:szCs w:val="20"/>
                <w:rtl/>
              </w:rPr>
              <w:t>קבלת שגיאה מתאימה (קיים בחלק מהקוד)</w:t>
            </w:r>
          </w:p>
          <w:p w14:paraId="61A9AA13" w14:textId="77777777" w:rsidR="00DE6F7D" w:rsidRDefault="00DE6F7D">
            <w:pPr>
              <w:spacing w:line="259" w:lineRule="auto"/>
              <w:jc w:val="center"/>
              <w:rPr>
                <w:sz w:val="20"/>
                <w:szCs w:val="20"/>
              </w:rPr>
            </w:pPr>
          </w:p>
        </w:tc>
      </w:tr>
      <w:tr w:rsidR="00DE6F7D" w14:paraId="2D235B4E" w14:textId="77777777">
        <w:tc>
          <w:tcPr>
            <w:tcW w:w="1290" w:type="dxa"/>
            <w:vMerge/>
            <w:vAlign w:val="center"/>
          </w:tcPr>
          <w:p w14:paraId="103CF26F"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0D2D3D1B" w14:textId="77777777" w:rsidR="00DE6F7D" w:rsidRDefault="00844AE2">
            <w:pPr>
              <w:jc w:val="center"/>
              <w:rPr>
                <w:sz w:val="20"/>
                <w:szCs w:val="20"/>
              </w:rPr>
            </w:pPr>
            <w:r>
              <w:rPr>
                <w:sz w:val="20"/>
                <w:szCs w:val="20"/>
                <w:rtl/>
              </w:rPr>
              <w:t>הרצה עם קלט לא חוקי במספר ציוצים (קטן או שווה לאפס)</w:t>
            </w:r>
          </w:p>
        </w:tc>
        <w:tc>
          <w:tcPr>
            <w:tcW w:w="2741" w:type="dxa"/>
            <w:vAlign w:val="center"/>
          </w:tcPr>
          <w:p w14:paraId="1B8DF1CE" w14:textId="77777777" w:rsidR="00DE6F7D" w:rsidRDefault="00844AE2">
            <w:pPr>
              <w:spacing w:line="259" w:lineRule="auto"/>
              <w:jc w:val="center"/>
            </w:pPr>
            <w:r>
              <w:rPr>
                <w:sz w:val="20"/>
                <w:szCs w:val="20"/>
                <w:rtl/>
              </w:rPr>
              <w:t xml:space="preserve"> לא יתבצע גלגול של הדף למטה לתחתית ויבצע כריית מידע רק של המידע שהוצג בדף</w:t>
            </w:r>
          </w:p>
        </w:tc>
        <w:tc>
          <w:tcPr>
            <w:tcW w:w="2239" w:type="dxa"/>
            <w:vAlign w:val="center"/>
          </w:tcPr>
          <w:p w14:paraId="2F8219C5" w14:textId="77777777" w:rsidR="00DE6F7D" w:rsidRDefault="00844AE2">
            <w:pPr>
              <w:spacing w:line="259" w:lineRule="auto"/>
              <w:jc w:val="center"/>
              <w:rPr>
                <w:sz w:val="20"/>
                <w:szCs w:val="20"/>
              </w:rPr>
            </w:pPr>
            <w:r>
              <w:rPr>
                <w:sz w:val="20"/>
                <w:szCs w:val="20"/>
                <w:rtl/>
              </w:rPr>
              <w:t>יתקבל ערך לא רצוי והדפדפן יבצע פעולת גלגול לא רצויה</w:t>
            </w:r>
          </w:p>
        </w:tc>
      </w:tr>
      <w:tr w:rsidR="00DE6F7D" w14:paraId="2CBE72A9" w14:textId="77777777">
        <w:tc>
          <w:tcPr>
            <w:tcW w:w="1290" w:type="dxa"/>
            <w:vMerge/>
            <w:vAlign w:val="center"/>
          </w:tcPr>
          <w:p w14:paraId="407296C7"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070F2929" w14:textId="77777777" w:rsidR="00DE6F7D" w:rsidRDefault="00844AE2">
            <w:pPr>
              <w:spacing w:line="259" w:lineRule="auto"/>
              <w:jc w:val="center"/>
              <w:rPr>
                <w:sz w:val="20"/>
                <w:szCs w:val="20"/>
              </w:rPr>
            </w:pPr>
            <w:r>
              <w:rPr>
                <w:sz w:val="20"/>
                <w:szCs w:val="20"/>
                <w:rtl/>
              </w:rPr>
              <w:t>הרצה עם קלט לא חוקי במספר ציוצים (תו במקום מספר)</w:t>
            </w:r>
          </w:p>
          <w:p w14:paraId="6BAACDB4" w14:textId="77777777" w:rsidR="00DE6F7D" w:rsidRDefault="00DE6F7D">
            <w:pPr>
              <w:jc w:val="center"/>
              <w:rPr>
                <w:sz w:val="20"/>
                <w:szCs w:val="20"/>
              </w:rPr>
            </w:pPr>
          </w:p>
        </w:tc>
        <w:tc>
          <w:tcPr>
            <w:tcW w:w="2741" w:type="dxa"/>
            <w:vAlign w:val="center"/>
          </w:tcPr>
          <w:p w14:paraId="12A25AFE" w14:textId="77777777" w:rsidR="00DE6F7D" w:rsidRDefault="00844AE2">
            <w:pPr>
              <w:spacing w:line="259" w:lineRule="auto"/>
              <w:jc w:val="center"/>
              <w:rPr>
                <w:sz w:val="20"/>
                <w:szCs w:val="20"/>
              </w:rPr>
            </w:pPr>
            <w:r>
              <w:rPr>
                <w:sz w:val="20"/>
                <w:szCs w:val="20"/>
                <w:rtl/>
              </w:rPr>
              <w:t xml:space="preserve">שגיאת </w:t>
            </w:r>
            <w:r>
              <w:rPr>
                <w:sz w:val="20"/>
                <w:szCs w:val="20"/>
              </w:rPr>
              <w:t>build</w:t>
            </w:r>
          </w:p>
        </w:tc>
        <w:tc>
          <w:tcPr>
            <w:tcW w:w="2239" w:type="dxa"/>
            <w:vAlign w:val="center"/>
          </w:tcPr>
          <w:p w14:paraId="79898BA0" w14:textId="77777777" w:rsidR="00DE6F7D" w:rsidRDefault="00844AE2">
            <w:pPr>
              <w:spacing w:line="259" w:lineRule="auto"/>
              <w:jc w:val="center"/>
              <w:rPr>
                <w:sz w:val="20"/>
                <w:szCs w:val="20"/>
              </w:rPr>
            </w:pPr>
            <w:r>
              <w:rPr>
                <w:sz w:val="20"/>
                <w:szCs w:val="20"/>
                <w:rtl/>
              </w:rPr>
              <w:t>לא תופיע שגיאה והקוד ירוץ (כרגע מוגן על ידי הקומפיילר)</w:t>
            </w:r>
          </w:p>
        </w:tc>
      </w:tr>
      <w:tr w:rsidR="00DE6F7D" w14:paraId="579863D5" w14:textId="77777777">
        <w:tc>
          <w:tcPr>
            <w:tcW w:w="1290" w:type="dxa"/>
            <w:vMerge/>
            <w:vAlign w:val="center"/>
          </w:tcPr>
          <w:p w14:paraId="214188D9"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6A2BC34C" w14:textId="77777777" w:rsidR="00DE6F7D" w:rsidRDefault="00844AE2">
            <w:pPr>
              <w:spacing w:line="259" w:lineRule="auto"/>
              <w:jc w:val="center"/>
              <w:rPr>
                <w:sz w:val="20"/>
                <w:szCs w:val="20"/>
              </w:rPr>
            </w:pPr>
            <w:r>
              <w:rPr>
                <w:sz w:val="20"/>
                <w:szCs w:val="20"/>
                <w:rtl/>
              </w:rPr>
              <w:t>הופעת פרסומת באתר</w:t>
            </w:r>
          </w:p>
        </w:tc>
        <w:tc>
          <w:tcPr>
            <w:tcW w:w="2741" w:type="dxa"/>
            <w:vAlign w:val="center"/>
          </w:tcPr>
          <w:p w14:paraId="2BF02BFA" w14:textId="77777777" w:rsidR="00DE6F7D" w:rsidRDefault="00844AE2">
            <w:pPr>
              <w:spacing w:line="259" w:lineRule="auto"/>
              <w:jc w:val="center"/>
              <w:rPr>
                <w:sz w:val="20"/>
                <w:szCs w:val="20"/>
              </w:rPr>
            </w:pPr>
            <w:r>
              <w:rPr>
                <w:sz w:val="20"/>
                <w:szCs w:val="20"/>
                <w:rtl/>
              </w:rPr>
              <w:t>סגירת חלון פרסומת והמשך כרייה (לא מטופל בקוד כעת)</w:t>
            </w:r>
          </w:p>
        </w:tc>
        <w:tc>
          <w:tcPr>
            <w:tcW w:w="2239" w:type="dxa"/>
            <w:vAlign w:val="center"/>
          </w:tcPr>
          <w:p w14:paraId="37D3E8D7" w14:textId="77777777" w:rsidR="00DE6F7D" w:rsidRDefault="00844AE2">
            <w:pPr>
              <w:spacing w:line="259" w:lineRule="auto"/>
              <w:jc w:val="center"/>
              <w:rPr>
                <w:sz w:val="20"/>
                <w:szCs w:val="20"/>
              </w:rPr>
            </w:pPr>
            <w:r>
              <w:rPr>
                <w:sz w:val="20"/>
                <w:szCs w:val="20"/>
                <w:rtl/>
              </w:rPr>
              <w:t>אין הצלחה של סגירת חלון פרסומת ומשיכה של 2 ידיעות בלבד</w:t>
            </w:r>
          </w:p>
        </w:tc>
      </w:tr>
      <w:tr w:rsidR="00DE6F7D" w14:paraId="40AB71B2" w14:textId="77777777">
        <w:tc>
          <w:tcPr>
            <w:tcW w:w="1290" w:type="dxa"/>
            <w:vMerge/>
            <w:vAlign w:val="center"/>
          </w:tcPr>
          <w:p w14:paraId="0C3AD985"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48B76F73" w14:textId="77777777" w:rsidR="00DE6F7D" w:rsidRDefault="00844AE2">
            <w:pPr>
              <w:spacing w:line="259" w:lineRule="auto"/>
              <w:jc w:val="center"/>
              <w:rPr>
                <w:sz w:val="20"/>
                <w:szCs w:val="20"/>
              </w:rPr>
            </w:pPr>
            <w:r>
              <w:rPr>
                <w:sz w:val="20"/>
                <w:szCs w:val="20"/>
              </w:rPr>
              <w:t>Chrome driver</w:t>
            </w:r>
            <w:r>
              <w:rPr>
                <w:sz w:val="20"/>
                <w:szCs w:val="20"/>
                <w:rtl/>
              </w:rPr>
              <w:t xml:space="preserve"> לא תקין (תקינות קובץ, מיקום, טעינה)</w:t>
            </w:r>
          </w:p>
        </w:tc>
        <w:tc>
          <w:tcPr>
            <w:tcW w:w="2741" w:type="dxa"/>
            <w:vAlign w:val="center"/>
          </w:tcPr>
          <w:p w14:paraId="403B6818" w14:textId="77777777" w:rsidR="00DE6F7D" w:rsidRDefault="00844AE2">
            <w:pPr>
              <w:spacing w:line="259" w:lineRule="auto"/>
              <w:jc w:val="center"/>
              <w:rPr>
                <w:sz w:val="20"/>
                <w:szCs w:val="20"/>
              </w:rPr>
            </w:pPr>
            <w:r>
              <w:rPr>
                <w:sz w:val="20"/>
                <w:szCs w:val="20"/>
                <w:rtl/>
              </w:rPr>
              <w:t>הודעת שגיאה בהרצה או בבניה של הקוד</w:t>
            </w:r>
          </w:p>
        </w:tc>
        <w:tc>
          <w:tcPr>
            <w:tcW w:w="2239" w:type="dxa"/>
            <w:vAlign w:val="center"/>
          </w:tcPr>
          <w:p w14:paraId="421527FA" w14:textId="77777777" w:rsidR="00DE6F7D" w:rsidRDefault="00844AE2">
            <w:pPr>
              <w:spacing w:line="259" w:lineRule="auto"/>
              <w:jc w:val="center"/>
              <w:rPr>
                <w:sz w:val="20"/>
                <w:szCs w:val="20"/>
              </w:rPr>
            </w:pPr>
            <w:r>
              <w:rPr>
                <w:sz w:val="20"/>
                <w:szCs w:val="20"/>
                <w:rtl/>
              </w:rPr>
              <w:t>ללא הודעת שגיאה</w:t>
            </w:r>
          </w:p>
        </w:tc>
      </w:tr>
      <w:tr w:rsidR="00DE6F7D" w14:paraId="03ADA9C8" w14:textId="77777777">
        <w:tc>
          <w:tcPr>
            <w:tcW w:w="1290" w:type="dxa"/>
            <w:vMerge/>
            <w:vAlign w:val="center"/>
          </w:tcPr>
          <w:p w14:paraId="0C358545"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7C46661B" w14:textId="77777777" w:rsidR="00DE6F7D" w:rsidRDefault="00844AE2">
            <w:pPr>
              <w:spacing w:line="259" w:lineRule="auto"/>
              <w:jc w:val="center"/>
              <w:rPr>
                <w:sz w:val="20"/>
                <w:szCs w:val="20"/>
              </w:rPr>
            </w:pPr>
            <w:r>
              <w:rPr>
                <w:sz w:val="20"/>
                <w:szCs w:val="20"/>
                <w:rtl/>
              </w:rPr>
              <w:t>לא נמצא ה</w:t>
            </w:r>
            <w:r>
              <w:rPr>
                <w:sz w:val="20"/>
                <w:szCs w:val="20"/>
              </w:rPr>
              <w:t>element</w:t>
            </w:r>
            <w:r>
              <w:rPr>
                <w:sz w:val="20"/>
                <w:szCs w:val="20"/>
                <w:rtl/>
              </w:rPr>
              <w:t xml:space="preserve"> של ה</w:t>
            </w:r>
            <w:r>
              <w:rPr>
                <w:sz w:val="20"/>
                <w:szCs w:val="20"/>
              </w:rPr>
              <w:t>tweet</w:t>
            </w:r>
            <w:r>
              <w:rPr>
                <w:sz w:val="20"/>
                <w:szCs w:val="20"/>
                <w:rtl/>
              </w:rPr>
              <w:t xml:space="preserve"> בקוד ה</w:t>
            </w:r>
            <w:r>
              <w:rPr>
                <w:sz w:val="20"/>
                <w:szCs w:val="20"/>
              </w:rPr>
              <w:t>html</w:t>
            </w:r>
          </w:p>
        </w:tc>
        <w:tc>
          <w:tcPr>
            <w:tcW w:w="2741" w:type="dxa"/>
            <w:vAlign w:val="center"/>
          </w:tcPr>
          <w:p w14:paraId="33C802EF" w14:textId="77777777" w:rsidR="00DE6F7D" w:rsidRDefault="00844AE2">
            <w:pPr>
              <w:spacing w:line="259" w:lineRule="auto"/>
              <w:jc w:val="center"/>
              <w:rPr>
                <w:sz w:val="20"/>
                <w:szCs w:val="20"/>
              </w:rPr>
            </w:pPr>
            <w:r>
              <w:rPr>
                <w:sz w:val="20"/>
                <w:szCs w:val="20"/>
                <w:rtl/>
              </w:rPr>
              <w:t>הודעת שגיאה שהרשימה ריקה ואין מידע שנמשך (כרגע לא קיימת שגיאה של רשימה ריקה)</w:t>
            </w:r>
          </w:p>
        </w:tc>
        <w:tc>
          <w:tcPr>
            <w:tcW w:w="2239" w:type="dxa"/>
            <w:vAlign w:val="center"/>
          </w:tcPr>
          <w:p w14:paraId="1B255EAC" w14:textId="77777777" w:rsidR="00DE6F7D" w:rsidRDefault="00844AE2">
            <w:pPr>
              <w:spacing w:line="259" w:lineRule="auto"/>
              <w:jc w:val="center"/>
              <w:rPr>
                <w:sz w:val="20"/>
                <w:szCs w:val="20"/>
              </w:rPr>
            </w:pPr>
            <w:r>
              <w:rPr>
                <w:sz w:val="20"/>
                <w:szCs w:val="20"/>
                <w:rtl/>
              </w:rPr>
              <w:t>המשך עבודה על רשימה ריקה וקריסת זחלן</w:t>
            </w:r>
          </w:p>
        </w:tc>
      </w:tr>
      <w:tr w:rsidR="00DE6F7D" w14:paraId="021CD05E" w14:textId="77777777">
        <w:tc>
          <w:tcPr>
            <w:tcW w:w="1290" w:type="dxa"/>
            <w:vAlign w:val="center"/>
          </w:tcPr>
          <w:p w14:paraId="38570119" w14:textId="77777777" w:rsidR="00DE6F7D" w:rsidRDefault="00844AE2">
            <w:pPr>
              <w:jc w:val="center"/>
              <w:rPr>
                <w:sz w:val="20"/>
                <w:szCs w:val="20"/>
              </w:rPr>
            </w:pPr>
            <w:r>
              <w:rPr>
                <w:sz w:val="20"/>
                <w:szCs w:val="20"/>
                <w:rtl/>
              </w:rPr>
              <w:t>מידול</w:t>
            </w:r>
          </w:p>
        </w:tc>
        <w:tc>
          <w:tcPr>
            <w:tcW w:w="2190" w:type="dxa"/>
            <w:vAlign w:val="center"/>
          </w:tcPr>
          <w:p w14:paraId="7CD1F2B2" w14:textId="77777777" w:rsidR="00DE6F7D" w:rsidRDefault="00844AE2">
            <w:pPr>
              <w:spacing w:line="259" w:lineRule="auto"/>
              <w:jc w:val="center"/>
              <w:rPr>
                <w:sz w:val="20"/>
                <w:szCs w:val="20"/>
              </w:rPr>
            </w:pPr>
            <w:r>
              <w:rPr>
                <w:sz w:val="20"/>
                <w:szCs w:val="20"/>
                <w:rtl/>
              </w:rPr>
              <w:t>קבלת טבלת מאפיינים ריקה/ חסרה</w:t>
            </w:r>
          </w:p>
        </w:tc>
        <w:tc>
          <w:tcPr>
            <w:tcW w:w="2741" w:type="dxa"/>
            <w:vAlign w:val="center"/>
          </w:tcPr>
          <w:p w14:paraId="1D5895F8" w14:textId="77777777" w:rsidR="00DE6F7D" w:rsidRDefault="00844AE2">
            <w:pPr>
              <w:spacing w:line="259" w:lineRule="auto"/>
              <w:jc w:val="center"/>
              <w:rPr>
                <w:sz w:val="20"/>
                <w:szCs w:val="20"/>
              </w:rPr>
            </w:pPr>
            <w:r>
              <w:rPr>
                <w:sz w:val="20"/>
                <w:szCs w:val="20"/>
                <w:rtl/>
              </w:rPr>
              <w:t>שגיאה על טבלה ריקה/ חסרה במאפיינים רלוונטיים</w:t>
            </w:r>
          </w:p>
        </w:tc>
        <w:tc>
          <w:tcPr>
            <w:tcW w:w="2239" w:type="dxa"/>
            <w:vAlign w:val="center"/>
          </w:tcPr>
          <w:p w14:paraId="6A7E15F2" w14:textId="77777777" w:rsidR="00DE6F7D" w:rsidRDefault="00844AE2">
            <w:pPr>
              <w:spacing w:line="259" w:lineRule="auto"/>
              <w:jc w:val="center"/>
              <w:rPr>
                <w:sz w:val="20"/>
                <w:szCs w:val="20"/>
              </w:rPr>
            </w:pPr>
            <w:r>
              <w:rPr>
                <w:sz w:val="20"/>
                <w:szCs w:val="20"/>
                <w:rtl/>
              </w:rPr>
              <w:t>אין הודעת שגיאה והמשך הקוד למידול הנתונים הריקים</w:t>
            </w:r>
          </w:p>
        </w:tc>
      </w:tr>
      <w:tr w:rsidR="00DE6F7D" w14:paraId="4A8CB121" w14:textId="77777777">
        <w:tc>
          <w:tcPr>
            <w:tcW w:w="1290" w:type="dxa"/>
            <w:vAlign w:val="center"/>
          </w:tcPr>
          <w:p w14:paraId="26724565" w14:textId="77777777" w:rsidR="00DE6F7D" w:rsidRDefault="00844AE2">
            <w:pPr>
              <w:jc w:val="center"/>
              <w:rPr>
                <w:sz w:val="20"/>
                <w:szCs w:val="20"/>
              </w:rPr>
            </w:pPr>
            <w:r>
              <w:rPr>
                <w:sz w:val="20"/>
                <w:szCs w:val="20"/>
                <w:rtl/>
              </w:rPr>
              <w:t>עיבוד מידע</w:t>
            </w:r>
          </w:p>
        </w:tc>
        <w:tc>
          <w:tcPr>
            <w:tcW w:w="2190" w:type="dxa"/>
            <w:vAlign w:val="center"/>
          </w:tcPr>
          <w:p w14:paraId="08DD03B9" w14:textId="77777777" w:rsidR="00DE6F7D" w:rsidRDefault="00844AE2">
            <w:pPr>
              <w:spacing w:line="259" w:lineRule="auto"/>
              <w:jc w:val="center"/>
              <w:rPr>
                <w:sz w:val="20"/>
                <w:szCs w:val="20"/>
              </w:rPr>
            </w:pPr>
            <w:r>
              <w:rPr>
                <w:sz w:val="20"/>
                <w:szCs w:val="20"/>
                <w:rtl/>
              </w:rPr>
              <w:t>ניתוח טקסט ציני</w:t>
            </w:r>
          </w:p>
        </w:tc>
        <w:tc>
          <w:tcPr>
            <w:tcW w:w="2741" w:type="dxa"/>
            <w:vAlign w:val="center"/>
          </w:tcPr>
          <w:p w14:paraId="21E47406" w14:textId="77777777" w:rsidR="00DE6F7D" w:rsidRDefault="00844AE2">
            <w:pPr>
              <w:spacing w:line="259" w:lineRule="auto"/>
              <w:jc w:val="center"/>
              <w:rPr>
                <w:sz w:val="20"/>
                <w:szCs w:val="20"/>
              </w:rPr>
            </w:pPr>
            <w:r>
              <w:rPr>
                <w:sz w:val="20"/>
                <w:szCs w:val="20"/>
                <w:rtl/>
              </w:rPr>
              <w:t>תדע לזהות שהטקסט שלילי ובמידהמוההתנהגות חוזרת על עצמה הדירוג של המתשמש תרד</w:t>
            </w:r>
          </w:p>
        </w:tc>
        <w:tc>
          <w:tcPr>
            <w:tcW w:w="2239" w:type="dxa"/>
            <w:vAlign w:val="center"/>
          </w:tcPr>
          <w:p w14:paraId="5443DD46" w14:textId="77777777" w:rsidR="00DE6F7D" w:rsidRDefault="00844AE2">
            <w:pPr>
              <w:spacing w:line="259" w:lineRule="auto"/>
              <w:jc w:val="center"/>
              <w:rPr>
                <w:sz w:val="20"/>
                <w:szCs w:val="20"/>
              </w:rPr>
            </w:pPr>
            <w:r>
              <w:rPr>
                <w:sz w:val="20"/>
                <w:szCs w:val="20"/>
                <w:rtl/>
              </w:rPr>
              <w:t>לא יזהה ציניות ויתן דירוג גבוהה למשתמש</w:t>
            </w:r>
          </w:p>
        </w:tc>
      </w:tr>
      <w:tr w:rsidR="00DE6F7D" w14:paraId="3D05CED5" w14:textId="77777777">
        <w:tc>
          <w:tcPr>
            <w:tcW w:w="1290" w:type="dxa"/>
            <w:vMerge w:val="restart"/>
            <w:vAlign w:val="center"/>
          </w:tcPr>
          <w:p w14:paraId="12740BA5" w14:textId="77777777" w:rsidR="00DE6F7D" w:rsidRDefault="00844AE2">
            <w:pPr>
              <w:jc w:val="center"/>
              <w:rPr>
                <w:sz w:val="20"/>
                <w:szCs w:val="20"/>
              </w:rPr>
            </w:pPr>
            <w:r>
              <w:rPr>
                <w:sz w:val="20"/>
                <w:szCs w:val="20"/>
                <w:rtl/>
              </w:rPr>
              <w:t>מערכת</w:t>
            </w:r>
          </w:p>
        </w:tc>
        <w:tc>
          <w:tcPr>
            <w:tcW w:w="2190" w:type="dxa"/>
            <w:vAlign w:val="center"/>
          </w:tcPr>
          <w:p w14:paraId="08EF6574" w14:textId="77777777" w:rsidR="00DE6F7D" w:rsidRDefault="00844AE2">
            <w:pPr>
              <w:spacing w:line="259" w:lineRule="auto"/>
              <w:jc w:val="center"/>
              <w:rPr>
                <w:sz w:val="20"/>
                <w:szCs w:val="20"/>
              </w:rPr>
            </w:pPr>
            <w:r>
              <w:rPr>
                <w:sz w:val="20"/>
                <w:szCs w:val="20"/>
                <w:rtl/>
              </w:rPr>
              <w:t>הקלדת נתונים רישום לא נכונים</w:t>
            </w:r>
          </w:p>
        </w:tc>
        <w:tc>
          <w:tcPr>
            <w:tcW w:w="2741" w:type="dxa"/>
            <w:vAlign w:val="center"/>
          </w:tcPr>
          <w:p w14:paraId="6313C292" w14:textId="77777777" w:rsidR="00DE6F7D" w:rsidRDefault="00844AE2">
            <w:pPr>
              <w:spacing w:line="259" w:lineRule="auto"/>
              <w:jc w:val="center"/>
              <w:rPr>
                <w:sz w:val="20"/>
                <w:szCs w:val="20"/>
              </w:rPr>
            </w:pPr>
            <w:r>
              <w:rPr>
                <w:sz w:val="20"/>
                <w:szCs w:val="20"/>
                <w:rtl/>
              </w:rPr>
              <w:t>הודעת שגיאה</w:t>
            </w:r>
          </w:p>
        </w:tc>
        <w:tc>
          <w:tcPr>
            <w:tcW w:w="2239" w:type="dxa"/>
            <w:vAlign w:val="center"/>
          </w:tcPr>
          <w:p w14:paraId="081C340F" w14:textId="77777777" w:rsidR="00DE6F7D" w:rsidRDefault="00844AE2">
            <w:pPr>
              <w:spacing w:line="259" w:lineRule="auto"/>
              <w:jc w:val="center"/>
              <w:rPr>
                <w:sz w:val="20"/>
                <w:szCs w:val="20"/>
              </w:rPr>
            </w:pPr>
            <w:r>
              <w:rPr>
                <w:sz w:val="20"/>
                <w:szCs w:val="20"/>
                <w:rtl/>
              </w:rPr>
              <w:t>אין הודעת שגיאה והמשך קליטת מתשמש</w:t>
            </w:r>
          </w:p>
        </w:tc>
      </w:tr>
      <w:tr w:rsidR="00DE6F7D" w14:paraId="78686494" w14:textId="77777777">
        <w:tc>
          <w:tcPr>
            <w:tcW w:w="1290" w:type="dxa"/>
            <w:vMerge/>
            <w:vAlign w:val="center"/>
          </w:tcPr>
          <w:p w14:paraId="22DCA1BD"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053599C5" w14:textId="77777777" w:rsidR="00DE6F7D" w:rsidRDefault="00844AE2">
            <w:pPr>
              <w:spacing w:line="259" w:lineRule="auto"/>
              <w:jc w:val="center"/>
              <w:rPr>
                <w:sz w:val="20"/>
                <w:szCs w:val="20"/>
              </w:rPr>
            </w:pPr>
            <w:r>
              <w:rPr>
                <w:sz w:val="20"/>
                <w:szCs w:val="20"/>
                <w:rtl/>
              </w:rPr>
              <w:t>התחברות עם נתונים לא נכונים</w:t>
            </w:r>
          </w:p>
        </w:tc>
        <w:tc>
          <w:tcPr>
            <w:tcW w:w="2741" w:type="dxa"/>
            <w:vAlign w:val="center"/>
          </w:tcPr>
          <w:p w14:paraId="7458C054" w14:textId="77777777" w:rsidR="00DE6F7D" w:rsidRDefault="00844AE2">
            <w:pPr>
              <w:spacing w:line="259" w:lineRule="auto"/>
              <w:jc w:val="center"/>
              <w:rPr>
                <w:sz w:val="20"/>
                <w:szCs w:val="20"/>
              </w:rPr>
            </w:pPr>
            <w:r>
              <w:rPr>
                <w:sz w:val="20"/>
                <w:szCs w:val="20"/>
                <w:rtl/>
              </w:rPr>
              <w:t>הודאת שגיאה ובקשה להכניס נתונים מתאימים לרישום</w:t>
            </w:r>
          </w:p>
        </w:tc>
        <w:tc>
          <w:tcPr>
            <w:tcW w:w="2239" w:type="dxa"/>
            <w:vAlign w:val="center"/>
          </w:tcPr>
          <w:p w14:paraId="0BD74557" w14:textId="77777777" w:rsidR="00DE6F7D" w:rsidRDefault="00844AE2">
            <w:pPr>
              <w:spacing w:line="259" w:lineRule="auto"/>
              <w:jc w:val="center"/>
              <w:rPr>
                <w:sz w:val="20"/>
                <w:szCs w:val="20"/>
              </w:rPr>
            </w:pPr>
            <w:r>
              <w:rPr>
                <w:sz w:val="20"/>
                <w:szCs w:val="20"/>
                <w:rtl/>
              </w:rPr>
              <w:t>-אין הודעת שגיאה ואין כניסה</w:t>
            </w:r>
          </w:p>
          <w:p w14:paraId="5C8BC098" w14:textId="77777777" w:rsidR="00DE6F7D" w:rsidRDefault="00844AE2">
            <w:pPr>
              <w:spacing w:line="259" w:lineRule="auto"/>
              <w:jc w:val="center"/>
              <w:rPr>
                <w:sz w:val="20"/>
                <w:szCs w:val="20"/>
              </w:rPr>
            </w:pPr>
            <w:r>
              <w:rPr>
                <w:sz w:val="20"/>
                <w:szCs w:val="20"/>
                <w:rtl/>
              </w:rPr>
              <w:t>-הצלחת כניסה למערכת</w:t>
            </w:r>
          </w:p>
        </w:tc>
      </w:tr>
      <w:tr w:rsidR="00DE6F7D" w14:paraId="12896CB3" w14:textId="77777777">
        <w:tc>
          <w:tcPr>
            <w:tcW w:w="1290" w:type="dxa"/>
            <w:vMerge/>
            <w:vAlign w:val="center"/>
          </w:tcPr>
          <w:p w14:paraId="57E7680B" w14:textId="77777777" w:rsidR="00DE6F7D" w:rsidRDefault="00DE6F7D">
            <w:pPr>
              <w:widowControl w:val="0"/>
              <w:pBdr>
                <w:top w:val="nil"/>
                <w:left w:val="nil"/>
                <w:bottom w:val="nil"/>
                <w:right w:val="nil"/>
                <w:between w:val="nil"/>
              </w:pBdr>
              <w:spacing w:line="276" w:lineRule="auto"/>
              <w:rPr>
                <w:sz w:val="20"/>
                <w:szCs w:val="20"/>
              </w:rPr>
            </w:pPr>
          </w:p>
        </w:tc>
        <w:tc>
          <w:tcPr>
            <w:tcW w:w="2190" w:type="dxa"/>
            <w:vAlign w:val="center"/>
          </w:tcPr>
          <w:p w14:paraId="638F4596" w14:textId="77777777" w:rsidR="00DE6F7D" w:rsidRDefault="00844AE2">
            <w:pPr>
              <w:spacing w:line="259" w:lineRule="auto"/>
              <w:jc w:val="center"/>
              <w:rPr>
                <w:sz w:val="20"/>
                <w:szCs w:val="20"/>
              </w:rPr>
            </w:pPr>
            <w:r>
              <w:rPr>
                <w:sz w:val="20"/>
                <w:szCs w:val="20"/>
                <w:rtl/>
              </w:rPr>
              <w:t>מתשתמש לא מגידר הגדרות ניהול</w:t>
            </w:r>
          </w:p>
        </w:tc>
        <w:tc>
          <w:tcPr>
            <w:tcW w:w="2741" w:type="dxa"/>
            <w:vAlign w:val="center"/>
          </w:tcPr>
          <w:p w14:paraId="0A6D724C" w14:textId="77777777" w:rsidR="00DE6F7D" w:rsidRDefault="00844AE2">
            <w:pPr>
              <w:spacing w:line="259" w:lineRule="auto"/>
              <w:jc w:val="center"/>
              <w:rPr>
                <w:sz w:val="20"/>
                <w:szCs w:val="20"/>
              </w:rPr>
            </w:pPr>
            <w:r>
              <w:rPr>
                <w:sz w:val="20"/>
                <w:szCs w:val="20"/>
                <w:rtl/>
              </w:rPr>
              <w:t>הודעה מתאימה והמשך עבודה לפי בחירת ברירת מחדל</w:t>
            </w:r>
          </w:p>
        </w:tc>
        <w:tc>
          <w:tcPr>
            <w:tcW w:w="2239" w:type="dxa"/>
            <w:vAlign w:val="center"/>
          </w:tcPr>
          <w:p w14:paraId="23C6892E" w14:textId="77777777" w:rsidR="00DE6F7D" w:rsidRDefault="00844AE2">
            <w:pPr>
              <w:spacing w:line="259" w:lineRule="auto"/>
              <w:jc w:val="center"/>
              <w:rPr>
                <w:sz w:val="20"/>
                <w:szCs w:val="20"/>
              </w:rPr>
            </w:pPr>
            <w:r>
              <w:rPr>
                <w:sz w:val="20"/>
                <w:szCs w:val="20"/>
                <w:rtl/>
              </w:rPr>
              <w:t>אין הגדרה ברירת מחדל/ הרצת מערכת עם הגדרות לא נכונות/ אין הודעת שגיאה</w:t>
            </w:r>
          </w:p>
        </w:tc>
      </w:tr>
    </w:tbl>
    <w:p w14:paraId="3D1BD157" w14:textId="77777777" w:rsidR="00DE6F7D" w:rsidRDefault="00844AE2">
      <w:pPr>
        <w:numPr>
          <w:ilvl w:val="0"/>
          <w:numId w:val="12"/>
        </w:numPr>
        <w:pBdr>
          <w:top w:val="nil"/>
          <w:left w:val="nil"/>
          <w:bottom w:val="nil"/>
          <w:right w:val="nil"/>
          <w:between w:val="nil"/>
        </w:pBdr>
        <w:spacing w:after="160"/>
        <w:ind w:left="0"/>
        <w:rPr>
          <w:color w:val="000000"/>
        </w:rPr>
      </w:pPr>
      <w:r>
        <w:rPr>
          <w:color w:val="000000"/>
          <w:rtl/>
        </w:rPr>
        <w:t>תכנית עבודה ותיזמון הבדיקות</w:t>
      </w:r>
      <w:r>
        <w:rPr>
          <w:color w:val="000000"/>
        </w:rPr>
        <w:t>:</w:t>
      </w:r>
      <w:r>
        <w:rPr>
          <w:color w:val="000000"/>
          <w:highlight w:val="yellow"/>
        </w:rPr>
        <w:t xml:space="preserve"> </w:t>
      </w:r>
      <w:r>
        <w:rPr>
          <w:noProof/>
          <w:color w:val="000000"/>
        </w:rPr>
        <w:drawing>
          <wp:inline distT="0" distB="0" distL="0" distR="0" wp14:anchorId="0672CAE3" wp14:editId="7CDE0ABA">
            <wp:extent cx="4095780" cy="20288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6"/>
                    <a:srcRect r="10416"/>
                    <a:stretch>
                      <a:fillRect/>
                    </a:stretch>
                  </pic:blipFill>
                  <pic:spPr>
                    <a:xfrm>
                      <a:off x="0" y="0"/>
                      <a:ext cx="4095780" cy="2028825"/>
                    </a:xfrm>
                    <a:prstGeom prst="rect">
                      <a:avLst/>
                    </a:prstGeom>
                    <a:ln/>
                  </pic:spPr>
                </pic:pic>
              </a:graphicData>
            </a:graphic>
          </wp:inline>
        </w:drawing>
      </w:r>
    </w:p>
    <w:p w14:paraId="6F3AC6ED" w14:textId="77777777" w:rsidR="00DE6F7D" w:rsidRDefault="00844AE2">
      <w:r>
        <w:t xml:space="preserve"> </w:t>
      </w:r>
    </w:p>
    <w:p w14:paraId="3CEE6783" w14:textId="77777777" w:rsidR="00DE6F7D" w:rsidRDefault="00DE6F7D">
      <w:pPr>
        <w:rPr>
          <w:highlight w:val="yellow"/>
        </w:rPr>
      </w:pPr>
    </w:p>
    <w:p w14:paraId="2105D858" w14:textId="77777777" w:rsidR="00DE6F7D" w:rsidRDefault="00DE6F7D">
      <w:pPr>
        <w:spacing w:after="0" w:line="240" w:lineRule="auto"/>
        <w:rPr>
          <w:color w:val="000000"/>
        </w:rPr>
      </w:pPr>
    </w:p>
    <w:sectPr w:rsidR="00DE6F7D">
      <w:headerReference w:type="default" r:id="rId107"/>
      <w:footerReference w:type="default" r:id="rId108"/>
      <w:pgSz w:w="11906" w:h="16838"/>
      <w:pgMar w:top="1440" w:right="1800" w:bottom="1440" w:left="180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viram Zuzut" w:date="2021-04-12T16:30:00Z" w:initials="">
    <w:p w14:paraId="6D4E7E79" w14:textId="77777777" w:rsidR="00DE6F7D" w:rsidRDefault="00844AE2">
      <w:pPr>
        <w:widowControl w:val="0"/>
        <w:pBdr>
          <w:top w:val="nil"/>
          <w:left w:val="nil"/>
          <w:bottom w:val="nil"/>
          <w:right w:val="nil"/>
          <w:between w:val="nil"/>
        </w:pBdr>
        <w:spacing w:after="0" w:line="240" w:lineRule="auto"/>
        <w:rPr>
          <w:color w:val="000000"/>
          <w:sz w:val="22"/>
          <w:szCs w:val="22"/>
        </w:rPr>
      </w:pPr>
      <w:r>
        <w:rPr>
          <w:color w:val="000000"/>
          <w:sz w:val="22"/>
          <w:szCs w:val="22"/>
          <w:rtl/>
        </w:rPr>
        <w:t>לדעתי אנחנו בסדר כאן, סעיפים 1-3 אנחנו מבצעים בכל מקרה. את הקליינט אני לוקח עליי שידע לעשות את סעיפים 4,6. צריך הבהרה לגביי סעיף 5 רק</w:t>
      </w:r>
      <w:r>
        <w:rPr>
          <w:color w:val="000000"/>
          <w:sz w:val="22"/>
          <w:szCs w:val="22"/>
        </w:rPr>
        <w:t>.</w:t>
      </w:r>
    </w:p>
  </w:comment>
  <w:comment w:id="13" w:author="Yariv Mizrahi" w:date="2021-04-17T13:16:00Z" w:initials="">
    <w:p w14:paraId="7756E05D" w14:textId="77777777" w:rsidR="00DE6F7D" w:rsidRDefault="00844AE2">
      <w:pPr>
        <w:widowControl w:val="0"/>
        <w:pBdr>
          <w:top w:val="nil"/>
          <w:left w:val="nil"/>
          <w:bottom w:val="nil"/>
          <w:right w:val="nil"/>
          <w:between w:val="nil"/>
        </w:pBdr>
        <w:spacing w:after="0" w:line="240" w:lineRule="auto"/>
        <w:rPr>
          <w:color w:val="000000"/>
          <w:sz w:val="22"/>
          <w:szCs w:val="22"/>
        </w:rPr>
      </w:pPr>
      <w:r>
        <w:rPr>
          <w:color w:val="000000"/>
          <w:sz w:val="22"/>
          <w:szCs w:val="22"/>
          <w:rtl/>
        </w:rPr>
        <w:t>דנו בזה בשיחה עם הפרויקטורים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4E7E79" w15:done="0"/>
  <w15:commentEx w15:paraId="7756E05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4E7E79" w16cid:durableId="242D753B"/>
  <w16cid:commentId w16cid:paraId="7756E05D" w16cid:durableId="242D75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AC699" w14:textId="77777777" w:rsidR="00284A22" w:rsidRDefault="00284A22">
      <w:pPr>
        <w:spacing w:after="0" w:line="240" w:lineRule="auto"/>
      </w:pPr>
      <w:r>
        <w:separator/>
      </w:r>
    </w:p>
  </w:endnote>
  <w:endnote w:type="continuationSeparator" w:id="0">
    <w:p w14:paraId="08D168C4" w14:textId="77777777" w:rsidR="00284A22" w:rsidRDefault="0028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6F7C3" w14:textId="77777777" w:rsidR="00DE6F7D" w:rsidRDefault="00844AE2">
    <w:pPr>
      <w:tabs>
        <w:tab w:val="center" w:pos="4550"/>
        <w:tab w:val="left" w:pos="5818"/>
      </w:tabs>
      <w:ind w:right="260"/>
      <w:jc w:val="right"/>
      <w:rPr>
        <w:color w:val="222A35"/>
      </w:rPr>
    </w:pPr>
    <w:r>
      <w:rPr>
        <w:color w:val="8496B0"/>
        <w:rtl/>
      </w:rPr>
      <w:t xml:space="preserve">עמוד </w:t>
    </w:r>
    <w:r>
      <w:rPr>
        <w:color w:val="323E4F"/>
      </w:rPr>
      <w:fldChar w:fldCharType="begin"/>
    </w:r>
    <w:r>
      <w:rPr>
        <w:color w:val="323E4F"/>
      </w:rPr>
      <w:instrText>PAGE</w:instrText>
    </w:r>
    <w:r>
      <w:rPr>
        <w:color w:val="323E4F"/>
      </w:rPr>
      <w:fldChar w:fldCharType="separate"/>
    </w:r>
    <w:r w:rsidR="002B0852">
      <w:rPr>
        <w:noProof/>
        <w:color w:val="323E4F"/>
        <w:rtl/>
      </w:rPr>
      <w:t>1</w:t>
    </w:r>
    <w:r>
      <w:rPr>
        <w:color w:val="323E4F"/>
      </w:rPr>
      <w:fldChar w:fldCharType="end"/>
    </w:r>
    <w:r>
      <w:rPr>
        <w:color w:val="323E4F"/>
      </w:rPr>
      <w:t xml:space="preserve"> | </w:t>
    </w:r>
    <w:r>
      <w:rPr>
        <w:color w:val="323E4F"/>
      </w:rPr>
      <w:fldChar w:fldCharType="begin"/>
    </w:r>
    <w:r>
      <w:rPr>
        <w:color w:val="323E4F"/>
      </w:rPr>
      <w:instrText>NUMPAGES</w:instrText>
    </w:r>
    <w:r>
      <w:rPr>
        <w:color w:val="323E4F"/>
      </w:rPr>
      <w:fldChar w:fldCharType="separate"/>
    </w:r>
    <w:r w:rsidR="002B0852">
      <w:rPr>
        <w:noProof/>
        <w:color w:val="323E4F"/>
        <w:rtl/>
      </w:rPr>
      <w:t>2</w:t>
    </w:r>
    <w:r>
      <w:rPr>
        <w:color w:val="323E4F"/>
      </w:rPr>
      <w:fldChar w:fldCharType="end"/>
    </w:r>
  </w:p>
  <w:p w14:paraId="146BB34F" w14:textId="77777777" w:rsidR="00DE6F7D" w:rsidRDefault="00DE6F7D">
    <w:pPr>
      <w:pBdr>
        <w:top w:val="nil"/>
        <w:left w:val="nil"/>
        <w:bottom w:val="nil"/>
        <w:right w:val="nil"/>
        <w:between w:val="nil"/>
      </w:pBdr>
      <w:tabs>
        <w:tab w:val="center" w:pos="4153"/>
        <w:tab w:val="right" w:pos="8306"/>
      </w:tabs>
      <w:spacing w:after="0" w:line="240" w:lineRule="auto"/>
      <w:rPr>
        <w:color w:val="000000"/>
      </w:rPr>
    </w:pPr>
  </w:p>
  <w:p w14:paraId="02CA8B69" w14:textId="77777777" w:rsidR="00DE6F7D" w:rsidRDefault="00DE6F7D"/>
  <w:p w14:paraId="2F52E6FB" w14:textId="77777777" w:rsidR="00DE6F7D" w:rsidRDefault="00DE6F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193F5" w14:textId="77777777" w:rsidR="00284A22" w:rsidRDefault="00284A22">
      <w:pPr>
        <w:spacing w:after="0" w:line="240" w:lineRule="auto"/>
      </w:pPr>
      <w:r>
        <w:separator/>
      </w:r>
    </w:p>
  </w:footnote>
  <w:footnote w:type="continuationSeparator" w:id="0">
    <w:p w14:paraId="466C318D" w14:textId="77777777" w:rsidR="00284A22" w:rsidRDefault="00284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9497A" w14:textId="77777777" w:rsidR="00DE6F7D" w:rsidRDefault="00DE6F7D">
    <w:pPr>
      <w:widowControl w:val="0"/>
      <w:pBdr>
        <w:top w:val="nil"/>
        <w:left w:val="nil"/>
        <w:bottom w:val="nil"/>
        <w:right w:val="nil"/>
        <w:between w:val="nil"/>
      </w:pBdr>
      <w:spacing w:after="0" w:line="276" w:lineRule="auto"/>
      <w:rPr>
        <w:color w:val="000000"/>
      </w:rPr>
    </w:pPr>
  </w:p>
  <w:tbl>
    <w:tblPr>
      <w:tblStyle w:val="af"/>
      <w:tblW w:w="8295" w:type="dxa"/>
      <w:tblInd w:w="0" w:type="dxa"/>
      <w:tblLayout w:type="fixed"/>
      <w:tblLook w:val="0600" w:firstRow="0" w:lastRow="0" w:firstColumn="0" w:lastColumn="0" w:noHBand="1" w:noVBand="1"/>
    </w:tblPr>
    <w:tblGrid>
      <w:gridCol w:w="2765"/>
      <w:gridCol w:w="2765"/>
      <w:gridCol w:w="2765"/>
    </w:tblGrid>
    <w:tr w:rsidR="00DE6F7D" w14:paraId="042916C2" w14:textId="77777777">
      <w:tc>
        <w:tcPr>
          <w:tcW w:w="2765" w:type="dxa"/>
        </w:tcPr>
        <w:p w14:paraId="15849B19" w14:textId="77777777" w:rsidR="00DE6F7D" w:rsidRDefault="00DE6F7D">
          <w:pPr>
            <w:pBdr>
              <w:top w:val="nil"/>
              <w:left w:val="nil"/>
              <w:bottom w:val="nil"/>
              <w:right w:val="nil"/>
              <w:between w:val="nil"/>
            </w:pBdr>
            <w:tabs>
              <w:tab w:val="center" w:pos="4153"/>
              <w:tab w:val="right" w:pos="8306"/>
            </w:tabs>
            <w:spacing w:after="0" w:line="240" w:lineRule="auto"/>
            <w:ind w:left="-115"/>
            <w:rPr>
              <w:color w:val="000000"/>
            </w:rPr>
          </w:pPr>
        </w:p>
      </w:tc>
      <w:tc>
        <w:tcPr>
          <w:tcW w:w="2765" w:type="dxa"/>
        </w:tcPr>
        <w:p w14:paraId="1B3ED664" w14:textId="77777777" w:rsidR="00DE6F7D" w:rsidRDefault="00DE6F7D">
          <w:pPr>
            <w:pBdr>
              <w:top w:val="nil"/>
              <w:left w:val="nil"/>
              <w:bottom w:val="nil"/>
              <w:right w:val="nil"/>
              <w:between w:val="nil"/>
            </w:pBdr>
            <w:tabs>
              <w:tab w:val="center" w:pos="4153"/>
              <w:tab w:val="right" w:pos="8306"/>
            </w:tabs>
            <w:spacing w:after="0" w:line="240" w:lineRule="auto"/>
            <w:jc w:val="center"/>
            <w:rPr>
              <w:color w:val="000000"/>
            </w:rPr>
          </w:pPr>
        </w:p>
      </w:tc>
      <w:tc>
        <w:tcPr>
          <w:tcW w:w="2765" w:type="dxa"/>
        </w:tcPr>
        <w:p w14:paraId="54B378AB" w14:textId="77777777" w:rsidR="00DE6F7D" w:rsidRDefault="00DE6F7D">
          <w:pPr>
            <w:pBdr>
              <w:top w:val="nil"/>
              <w:left w:val="nil"/>
              <w:bottom w:val="nil"/>
              <w:right w:val="nil"/>
              <w:between w:val="nil"/>
            </w:pBdr>
            <w:tabs>
              <w:tab w:val="center" w:pos="4153"/>
              <w:tab w:val="right" w:pos="8306"/>
            </w:tabs>
            <w:spacing w:after="0" w:line="240" w:lineRule="auto"/>
            <w:ind w:right="-115"/>
            <w:jc w:val="right"/>
            <w:rPr>
              <w:color w:val="000000"/>
            </w:rPr>
          </w:pPr>
        </w:p>
      </w:tc>
    </w:tr>
  </w:tbl>
  <w:p w14:paraId="375AD3C3" w14:textId="77777777" w:rsidR="00DE6F7D" w:rsidRDefault="00DE6F7D">
    <w:pPr>
      <w:pBdr>
        <w:top w:val="nil"/>
        <w:left w:val="nil"/>
        <w:bottom w:val="nil"/>
        <w:right w:val="nil"/>
        <w:between w:val="nil"/>
      </w:pBdr>
      <w:tabs>
        <w:tab w:val="center" w:pos="4153"/>
        <w:tab w:val="right" w:pos="8306"/>
      </w:tabs>
      <w:spacing w:after="0" w:line="240" w:lineRule="auto"/>
      <w:rPr>
        <w:color w:val="000000"/>
      </w:rPr>
    </w:pPr>
  </w:p>
  <w:p w14:paraId="327ABE07" w14:textId="77777777" w:rsidR="00DE6F7D" w:rsidRDefault="00DE6F7D"/>
  <w:p w14:paraId="29D8D262" w14:textId="77777777" w:rsidR="00DE6F7D" w:rsidRDefault="00DE6F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2ED2"/>
    <w:multiLevelType w:val="multilevel"/>
    <w:tmpl w:val="C8F86550"/>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BBB3FF0"/>
    <w:multiLevelType w:val="multilevel"/>
    <w:tmpl w:val="2C94A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BA4939"/>
    <w:multiLevelType w:val="multilevel"/>
    <w:tmpl w:val="8CAE67E2"/>
    <w:lvl w:ilvl="0">
      <w:start w:val="4"/>
      <w:numFmt w:val="decimal"/>
      <w:lvlText w:val="%1."/>
      <w:lvlJc w:val="right"/>
      <w:pPr>
        <w:ind w:left="360" w:hanging="360"/>
      </w:pPr>
      <w:rPr>
        <w:sz w:val="28"/>
        <w:szCs w:val="28"/>
      </w:rPr>
    </w:lvl>
    <w:lvl w:ilvl="1">
      <w:start w:val="1"/>
      <w:numFmt w:val="decimal"/>
      <w:lvlText w:val="%1.%2."/>
      <w:lvlJc w:val="right"/>
      <w:pPr>
        <w:ind w:left="792" w:hanging="432"/>
      </w:p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3" w15:restartNumberingAfterBreak="0">
    <w:nsid w:val="0F8337EA"/>
    <w:multiLevelType w:val="multilevel"/>
    <w:tmpl w:val="ADC25F3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C373A3"/>
    <w:multiLevelType w:val="multilevel"/>
    <w:tmpl w:val="04C4186C"/>
    <w:lvl w:ilvl="0">
      <w:start w:val="1"/>
      <w:numFmt w:val="decimal"/>
      <w:lvlText w:val=""/>
      <w:lvlJc w:val="left"/>
      <w:pPr>
        <w:ind w:left="0" w:firstLine="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EE5D8E"/>
    <w:multiLevelType w:val="multilevel"/>
    <w:tmpl w:val="D8AA87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7CB71E9"/>
    <w:multiLevelType w:val="multilevel"/>
    <w:tmpl w:val="8B023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60A1536"/>
    <w:multiLevelType w:val="multilevel"/>
    <w:tmpl w:val="F7AE8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0987B8E"/>
    <w:multiLevelType w:val="multilevel"/>
    <w:tmpl w:val="6DC4992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338B1E2D"/>
    <w:multiLevelType w:val="multilevel"/>
    <w:tmpl w:val="A7DE66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5EE2E9D"/>
    <w:multiLevelType w:val="multilevel"/>
    <w:tmpl w:val="D9F07EA2"/>
    <w:lvl w:ilvl="0">
      <w:start w:val="1"/>
      <w:numFmt w:val="decimal"/>
      <w:lvlText w:val="%1."/>
      <w:lvlJc w:val="left"/>
      <w:pPr>
        <w:ind w:left="1080" w:hanging="72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342560"/>
    <w:multiLevelType w:val="multilevel"/>
    <w:tmpl w:val="059EF13C"/>
    <w:lvl w:ilvl="0">
      <w:start w:val="1"/>
      <w:numFmt w:val="decimal"/>
      <w:lvlText w:val="%1."/>
      <w:lvlJc w:val="right"/>
      <w:pPr>
        <w:ind w:left="720" w:hanging="360"/>
      </w:pPr>
      <w:rPr>
        <w:rFonts w:ascii="Arial" w:eastAsia="Arial" w:hAnsi="Arial" w:cs="Arial"/>
        <w:sz w:val="18"/>
        <w:szCs w:val="18"/>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44B34ECC"/>
    <w:multiLevelType w:val="multilevel"/>
    <w:tmpl w:val="484AB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5064715"/>
    <w:multiLevelType w:val="multilevel"/>
    <w:tmpl w:val="64347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A502D6B"/>
    <w:multiLevelType w:val="multilevel"/>
    <w:tmpl w:val="4948D9E6"/>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BE233A9"/>
    <w:multiLevelType w:val="multilevel"/>
    <w:tmpl w:val="3D4E2C0E"/>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
      <w:lvlJc w:val="left"/>
      <w:pPr>
        <w:ind w:left="0" w:firstLine="0"/>
      </w:pPr>
    </w:lvl>
    <w:lvl w:ilvl="2">
      <w:start w:val="1"/>
      <w:numFmt w:val="bullet"/>
      <w:lvlText w:val="●"/>
      <w:lvlJc w:val="left"/>
      <w:pPr>
        <w:ind w:left="1224" w:hanging="504"/>
      </w:pPr>
      <w:rPr>
        <w:rFonts w:ascii="Noto Sans Symbols" w:eastAsia="Noto Sans Symbols" w:hAnsi="Noto Sans Symbols" w:cs="Noto Sans Symbols"/>
      </w:rPr>
    </w:lvl>
    <w:lvl w:ilvl="3">
      <w:start w:val="1"/>
      <w:numFmt w:val="decimal"/>
      <w:lvlText w:val="●.%2.●.%4."/>
      <w:lvlJc w:val="left"/>
      <w:pPr>
        <w:ind w:left="1728" w:hanging="647"/>
      </w:pPr>
    </w:lvl>
    <w:lvl w:ilvl="4">
      <w:start w:val="1"/>
      <w:numFmt w:val="decimal"/>
      <w:lvlText w:val="●.%2.●.%4.%5."/>
      <w:lvlJc w:val="left"/>
      <w:pPr>
        <w:ind w:left="2232" w:hanging="792"/>
      </w:pPr>
    </w:lvl>
    <w:lvl w:ilvl="5">
      <w:start w:val="1"/>
      <w:numFmt w:val="decimal"/>
      <w:lvlText w:val="●.%2.●.%4.%5.%6."/>
      <w:lvlJc w:val="left"/>
      <w:pPr>
        <w:ind w:left="2736" w:hanging="935"/>
      </w:pPr>
    </w:lvl>
    <w:lvl w:ilvl="6">
      <w:start w:val="1"/>
      <w:numFmt w:val="decimal"/>
      <w:lvlText w:val="●.%2.●.%4.%5.%6.%7."/>
      <w:lvlJc w:val="left"/>
      <w:pPr>
        <w:ind w:left="3240" w:hanging="1080"/>
      </w:pPr>
    </w:lvl>
    <w:lvl w:ilvl="7">
      <w:start w:val="1"/>
      <w:numFmt w:val="decimal"/>
      <w:lvlText w:val="●.%2.●.%4.%5.%6.%7.%8."/>
      <w:lvlJc w:val="left"/>
      <w:pPr>
        <w:ind w:left="3744" w:hanging="1224"/>
      </w:pPr>
    </w:lvl>
    <w:lvl w:ilvl="8">
      <w:start w:val="1"/>
      <w:numFmt w:val="decimal"/>
      <w:lvlText w:val="●.%2.●.%4.%5.%6.%7.%8.%9."/>
      <w:lvlJc w:val="left"/>
      <w:pPr>
        <w:ind w:left="4320" w:hanging="1440"/>
      </w:pPr>
    </w:lvl>
  </w:abstractNum>
  <w:abstractNum w:abstractNumId="16" w15:restartNumberingAfterBreak="0">
    <w:nsid w:val="645D7F90"/>
    <w:multiLevelType w:val="multilevel"/>
    <w:tmpl w:val="1CAA0436"/>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7BB47CD"/>
    <w:multiLevelType w:val="multilevel"/>
    <w:tmpl w:val="A718C19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97F7D43"/>
    <w:multiLevelType w:val="multilevel"/>
    <w:tmpl w:val="A2A2AD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04A1C2A"/>
    <w:multiLevelType w:val="multilevel"/>
    <w:tmpl w:val="69382B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2A628F3"/>
    <w:multiLevelType w:val="multilevel"/>
    <w:tmpl w:val="4C04AF0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7E2D5F16"/>
    <w:multiLevelType w:val="multilevel"/>
    <w:tmpl w:val="28AA86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17"/>
  </w:num>
  <w:num w:numId="3">
    <w:abstractNumId w:val="9"/>
  </w:num>
  <w:num w:numId="4">
    <w:abstractNumId w:val="21"/>
  </w:num>
  <w:num w:numId="5">
    <w:abstractNumId w:val="7"/>
  </w:num>
  <w:num w:numId="6">
    <w:abstractNumId w:val="6"/>
  </w:num>
  <w:num w:numId="7">
    <w:abstractNumId w:val="1"/>
  </w:num>
  <w:num w:numId="8">
    <w:abstractNumId w:val="12"/>
  </w:num>
  <w:num w:numId="9">
    <w:abstractNumId w:val="8"/>
  </w:num>
  <w:num w:numId="10">
    <w:abstractNumId w:val="5"/>
  </w:num>
  <w:num w:numId="11">
    <w:abstractNumId w:val="18"/>
  </w:num>
  <w:num w:numId="12">
    <w:abstractNumId w:val="3"/>
  </w:num>
  <w:num w:numId="13">
    <w:abstractNumId w:val="14"/>
  </w:num>
  <w:num w:numId="14">
    <w:abstractNumId w:val="16"/>
  </w:num>
  <w:num w:numId="15">
    <w:abstractNumId w:val="0"/>
  </w:num>
  <w:num w:numId="16">
    <w:abstractNumId w:val="4"/>
  </w:num>
  <w:num w:numId="17">
    <w:abstractNumId w:val="10"/>
  </w:num>
  <w:num w:numId="18">
    <w:abstractNumId w:val="11"/>
  </w:num>
  <w:num w:numId="19">
    <w:abstractNumId w:val="2"/>
  </w:num>
  <w:num w:numId="20">
    <w:abstractNumId w:val="15"/>
  </w:num>
  <w:num w:numId="21">
    <w:abstractNumId w:val="13"/>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it Stekel">
    <w15:presenceInfo w15:providerId="Windows Live" w15:userId="6a5bde82e9db36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YztTA2t7S0tDAyNTZX0lEKTi0uzszPAykwrAUAaJEfvCwAAAA="/>
  </w:docVars>
  <w:rsids>
    <w:rsidRoot w:val="00DE6F7D"/>
    <w:rsid w:val="00284A22"/>
    <w:rsid w:val="002B0852"/>
    <w:rsid w:val="003E3B99"/>
    <w:rsid w:val="005A45E4"/>
    <w:rsid w:val="00844AE2"/>
    <w:rsid w:val="00DE6F7D"/>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64461"/>
  <w15:docId w15:val="{F761DAA8-1BC8-4234-A1C1-EF9C035B2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bidi="he-IL"/>
      </w:rPr>
    </w:rPrDefault>
    <w:pPrDefault>
      <w:pPr>
        <w:bidi/>
        <w:spacing w:after="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0"/>
      <w:outlineLvl w:val="0"/>
    </w:pPr>
    <w:rPr>
      <w:color w:val="2F5496"/>
      <w:sz w:val="32"/>
      <w:szCs w:val="32"/>
    </w:rPr>
  </w:style>
  <w:style w:type="paragraph" w:styleId="2">
    <w:name w:val="heading 2"/>
    <w:basedOn w:val="a"/>
    <w:next w:val="a"/>
    <w:uiPriority w:val="9"/>
    <w:semiHidden/>
    <w:unhideWhenUsed/>
    <w:qFormat/>
    <w:pPr>
      <w:keepNext/>
      <w:keepLines/>
      <w:spacing w:before="40" w:after="0"/>
      <w:outlineLvl w:val="1"/>
    </w:pPr>
    <w:rPr>
      <w:color w:val="2F5496"/>
      <w:sz w:val="26"/>
      <w:szCs w:val="26"/>
    </w:rPr>
  </w:style>
  <w:style w:type="paragraph" w:styleId="3">
    <w:name w:val="heading 3"/>
    <w:basedOn w:val="a"/>
    <w:next w:val="a"/>
    <w:uiPriority w:val="9"/>
    <w:semiHidden/>
    <w:unhideWhenUsed/>
    <w:qFormat/>
    <w:pPr>
      <w:keepNext/>
      <w:keepLines/>
      <w:spacing w:before="40" w:after="0"/>
      <w:outlineLvl w:val="2"/>
    </w:pPr>
    <w:rPr>
      <w:color w:val="1F3863"/>
    </w:rPr>
  </w:style>
  <w:style w:type="paragraph" w:styleId="4">
    <w:name w:val="heading 4"/>
    <w:basedOn w:val="a"/>
    <w:next w:val="a"/>
    <w:uiPriority w:val="9"/>
    <w:semiHidden/>
    <w:unhideWhenUsed/>
    <w:qFormat/>
    <w:pPr>
      <w:keepNext/>
      <w:keepLines/>
      <w:spacing w:before="240"/>
      <w:outlineLvl w:val="3"/>
    </w:pPr>
    <w:rPr>
      <w:b/>
    </w:rPr>
  </w:style>
  <w:style w:type="paragraph" w:styleId="5">
    <w:name w:val="heading 5"/>
    <w:basedOn w:val="a"/>
    <w:next w:val="a"/>
    <w:uiPriority w:val="9"/>
    <w:semiHidden/>
    <w:unhideWhenUsed/>
    <w:qFormat/>
    <w:pPr>
      <w:keepNext/>
      <w:keepLines/>
      <w:spacing w:before="220"/>
      <w:outlineLvl w:val="4"/>
    </w:pPr>
    <w:rPr>
      <w:b/>
      <w:sz w:val="22"/>
      <w:szCs w:val="22"/>
    </w:rPr>
  </w:style>
  <w:style w:type="paragraph" w:styleId="6">
    <w:name w:val="heading 6"/>
    <w:basedOn w:val="a"/>
    <w:next w:val="a"/>
    <w:uiPriority w:val="9"/>
    <w:semiHidden/>
    <w:unhideWhenUsed/>
    <w:qFormat/>
    <w:pPr>
      <w:keepNext/>
      <w:keepLines/>
      <w:spacing w:before="20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08" w:type="dxa"/>
        <w:right w:w="108"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15" w:type="dxa"/>
        <w:right w:w="115" w:type="dxa"/>
      </w:tblCellMar>
    </w:tblPr>
  </w:style>
  <w:style w:type="paragraph" w:styleId="af0">
    <w:name w:val="annotation text"/>
    <w:basedOn w:val="a"/>
    <w:link w:val="af1"/>
    <w:uiPriority w:val="99"/>
    <w:semiHidden/>
    <w:unhideWhenUsed/>
    <w:pPr>
      <w:spacing w:line="240" w:lineRule="auto"/>
    </w:pPr>
    <w:rPr>
      <w:sz w:val="20"/>
      <w:szCs w:val="20"/>
    </w:rPr>
  </w:style>
  <w:style w:type="character" w:customStyle="1" w:styleId="af1">
    <w:name w:val="טקסט הערה תו"/>
    <w:basedOn w:val="a0"/>
    <w:link w:val="af0"/>
    <w:uiPriority w:val="99"/>
    <w:semiHidden/>
    <w:rPr>
      <w:sz w:val="20"/>
      <w:szCs w:val="20"/>
    </w:rPr>
  </w:style>
  <w:style w:type="character" w:styleId="af2">
    <w:name w:val="annotation reference"/>
    <w:basedOn w:val="a0"/>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edium.com" TargetMode="External"/><Relationship Id="rId21" Type="http://schemas.openxmlformats.org/officeDocument/2006/relationships/hyperlink" Target="https://github.com/puppeteer/puppeteer" TargetMode="External"/><Relationship Id="rId42" Type="http://schemas.openxmlformats.org/officeDocument/2006/relationships/hyperlink" Target="https://www.researchgate.net/profile/Ledisi_Kabari5/publication/340809604_Digital_Signal_Processing_for_Predicting_Stock_Prices_in_Financial_market/links/5ea86f7892851cb26760bd7d/Digital-Signal-Processing-for-Predicting-Stock-Prices-in-Financial-market.pdf" TargetMode="External"/><Relationship Id="rId47" Type="http://schemas.openxmlformats.org/officeDocument/2006/relationships/image" Target="media/image5.png"/><Relationship Id="rId63" Type="http://schemas.openxmlformats.org/officeDocument/2006/relationships/hyperlink" Target="https://chromedriver.chromium.org/home" TargetMode="External"/><Relationship Id="rId68" Type="http://schemas.openxmlformats.org/officeDocument/2006/relationships/hyperlink" Target="https://developers.google.com/search/blog/2019/07/a-note-on-unsupported-rules-in-robotstxt" TargetMode="External"/><Relationship Id="rId84" Type="http://schemas.openxmlformats.org/officeDocument/2006/relationships/image" Target="media/image20.png"/><Relationship Id="rId89" Type="http://schemas.openxmlformats.org/officeDocument/2006/relationships/image" Target="media/image25.png"/><Relationship Id="rId16" Type="http://schemas.openxmlformats.org/officeDocument/2006/relationships/hyperlink" Target="https://scrapy.org/" TargetMode="External"/><Relationship Id="rId107" Type="http://schemas.openxmlformats.org/officeDocument/2006/relationships/header" Target="header1.xml"/><Relationship Id="rId11" Type="http://schemas.microsoft.com/office/2016/09/relationships/commentsIds" Target="commentsIds.xml"/><Relationship Id="rId32" Type="http://schemas.openxmlformats.org/officeDocument/2006/relationships/hyperlink" Target="https://www.sciencedirect.com/science/article/abs/pii/S157401371930084X?via%3Dihub" TargetMode="External"/><Relationship Id="rId37" Type="http://schemas.openxmlformats.org/officeDocument/2006/relationships/hyperlink" Target="https://www.researchgate.net/publication/343657965_Comparison_of_Financial_Models_for_Stock_Price_Prediction" TargetMode="External"/><Relationship Id="rId53" Type="http://schemas.openxmlformats.org/officeDocument/2006/relationships/hyperlink" Target="http://www.iknowfirst.com/" TargetMode="External"/><Relationship Id="rId58" Type="http://schemas.openxmlformats.org/officeDocument/2006/relationships/hyperlink" Target="https://www.selenium.dev/documentation/en/" TargetMode="External"/><Relationship Id="rId74" Type="http://schemas.openxmlformats.org/officeDocument/2006/relationships/image" Target="media/image10.png"/><Relationship Id="rId79" Type="http://schemas.openxmlformats.org/officeDocument/2006/relationships/image" Target="media/image15.png"/><Relationship Id="rId102" Type="http://schemas.openxmlformats.org/officeDocument/2006/relationships/image" Target="media/image38.png"/><Relationship Id="rId5" Type="http://schemas.openxmlformats.org/officeDocument/2006/relationships/footnotes" Target="footnote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https://www.mozenda.com/" TargetMode="External"/><Relationship Id="rId27" Type="http://schemas.openxmlformats.org/officeDocument/2006/relationships/hyperlink" Target="http://www.towardsdatascience.com" TargetMode="External"/><Relationship Id="rId43" Type="http://schemas.openxmlformats.org/officeDocument/2006/relationships/hyperlink" Target="https://www.researchgate.net/profile/Ledisi_Kabari5/publication/340809604_Digital_Signal_Processing_for_Predicting_Stock_Prices_in_Financial_market/links/5ea86f7892851cb26760bd7d/Digital-Signal-Processing-for-Predicting-Stock-Prices-in-Financial-market.pdf" TargetMode="External"/><Relationship Id="rId48" Type="http://schemas.openxmlformats.org/officeDocument/2006/relationships/hyperlink" Target="https://matplotlib.org/" TargetMode="External"/><Relationship Id="rId64" Type="http://schemas.openxmlformats.org/officeDocument/2006/relationships/hyperlink" Target="https://law.justia.com/cases/federal/appellate-courts/ca9/17-16783/17-16783-2019-09-09.html" TargetMode="External"/><Relationship Id="rId69" Type="http://schemas.openxmlformats.org/officeDocument/2006/relationships/hyperlink" Target="https://www.sciencedirect.com/science/article/pii/S1877050916311619" TargetMode="External"/><Relationship Id="rId80" Type="http://schemas.openxmlformats.org/officeDocument/2006/relationships/image" Target="media/image16.png"/><Relationship Id="rId85" Type="http://schemas.openxmlformats.org/officeDocument/2006/relationships/image" Target="media/image21.png"/><Relationship Id="rId12" Type="http://schemas.openxmlformats.org/officeDocument/2006/relationships/hyperlink" Target="https://www.scraperapi.com/" TargetMode="External"/><Relationship Id="rId17" Type="http://schemas.openxmlformats.org/officeDocument/2006/relationships/hyperlink" Target="https://www.crummy.com/software/BeautifulSoup/bs4/doc/" TargetMode="External"/><Relationship Id="rId33" Type="http://schemas.openxmlformats.org/officeDocument/2006/relationships/hyperlink" Target="https://www.sciencedirect.com/science/article/abs/pii/S157401371930084X?via%3Dihub" TargetMode="External"/><Relationship Id="rId38" Type="http://schemas.openxmlformats.org/officeDocument/2006/relationships/hyperlink" Target="https://www.researchgate.net/publication/343657965_Comparison_of_Financial_Models_for_Stock_Price_Prediction/citation/download" TargetMode="External"/><Relationship Id="rId59" Type="http://schemas.openxmlformats.org/officeDocument/2006/relationships/hyperlink" Target="https://www.crummy.com/software/BeautifulSoup/bs4/doc" TargetMode="External"/><Relationship Id="rId103" Type="http://schemas.openxmlformats.org/officeDocument/2006/relationships/image" Target="media/image39.png"/><Relationship Id="rId108" Type="http://schemas.openxmlformats.org/officeDocument/2006/relationships/footer" Target="footer1.xml"/><Relationship Id="rId54" Type="http://schemas.openxmlformats.org/officeDocument/2006/relationships/hyperlink" Target="https://www.sciencedirect.com/science/article/pii/S1877050916311619"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arsehub.com/" TargetMode="External"/><Relationship Id="rId23" Type="http://schemas.openxmlformats.org/officeDocument/2006/relationships/hyperlink" Target="https://www.import.io/" TargetMode="External"/><Relationship Id="rId28" Type="http://schemas.openxmlformats.org/officeDocument/2006/relationships/hyperlink" Target="https://www.sciencedirect.com/science/article/pii/S1877050916311619" TargetMode="External"/><Relationship Id="rId36" Type="http://schemas.openxmlformats.org/officeDocument/2006/relationships/hyperlink" Target="https://www.researchgate.net/publication/343657965_Comparison_of_Financial_Models_for_Stock_Price_Prediction" TargetMode="External"/><Relationship Id="rId49" Type="http://schemas.openxmlformats.org/officeDocument/2006/relationships/hyperlink" Target="https://scikit-learn.org/stable/" TargetMode="External"/><Relationship Id="rId57" Type="http://schemas.openxmlformats.org/officeDocument/2006/relationships/hyperlink" Target="https://www.selenium.dev/" TargetMode="External"/><Relationship Id="rId106" Type="http://schemas.openxmlformats.org/officeDocument/2006/relationships/image" Target="media/image42.png"/><Relationship Id="rId10" Type="http://schemas.microsoft.com/office/2011/relationships/commentsExtended" Target="commentsExtended.xml"/><Relationship Id="rId31" Type="http://schemas.openxmlformats.org/officeDocument/2006/relationships/hyperlink" Target="https://www.sciencedirect.com/science/article/abs/pii/S157401371930084X?via%3Dihub" TargetMode="External"/><Relationship Id="rId44" Type="http://schemas.openxmlformats.org/officeDocument/2006/relationships/hyperlink" Target="https://www.sciencedirect.com/science/article/abs/pii/S1051200420300865" TargetMode="External"/><Relationship Id="rId52" Type="http://schemas.openxmlformats.org/officeDocument/2006/relationships/hyperlink" Target="https://www.sciencedirect.com/science/article/pii/S157401371930084X" TargetMode="External"/><Relationship Id="rId60" Type="http://schemas.openxmlformats.org/officeDocument/2006/relationships/hyperlink" Target="https://docs.scrapy.org/en/latest/" TargetMode="External"/><Relationship Id="rId65" Type="http://schemas.openxmlformats.org/officeDocument/2006/relationships/hyperlink" Target="https://www.eff.org/deeplinks/2019/09/victory-ruling-hiq-v-linkedin-protects-scraping-public-data" TargetMode="External"/><Relationship Id="rId73" Type="http://schemas.openxmlformats.org/officeDocument/2006/relationships/image" Target="media/image9.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hyperlink" Target="https://www.scrapesimple.com/" TargetMode="External"/><Relationship Id="rId18" Type="http://schemas.openxmlformats.org/officeDocument/2006/relationships/hyperlink" Target="https://www.selenium.dev/" TargetMode="External"/><Relationship Id="rId39" Type="http://schemas.openxmlformats.org/officeDocument/2006/relationships/hyperlink" Target="https://www.visualcapitalist.com/the-worlds-10-largest-stock-markets/" TargetMode="External"/><Relationship Id="rId109" Type="http://schemas.openxmlformats.org/officeDocument/2006/relationships/fontTable" Target="fontTable.xml"/><Relationship Id="rId34" Type="http://schemas.openxmlformats.org/officeDocument/2006/relationships/hyperlink" Target="https://www.sciencedirect.com/science/article/pii/S157401371930084X" TargetMode="External"/><Relationship Id="rId50" Type="http://schemas.openxmlformats.org/officeDocument/2006/relationships/hyperlink" Target="https://keras.io/" TargetMode="External"/><Relationship Id="rId55" Type="http://schemas.openxmlformats.org/officeDocument/2006/relationships/hyperlink" Target="http://www.medium.com/"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www.sciencedirect.com/science/article/pii/S1877050916311619" TargetMode="External"/><Relationship Id="rId24" Type="http://schemas.openxmlformats.org/officeDocument/2006/relationships/hyperlink" Target="https://www.scrapinghub.com/" TargetMode="External"/><Relationship Id="rId40" Type="http://schemas.openxmlformats.org/officeDocument/2006/relationships/hyperlink" Target="https://data.worldbank.org/indicator/CM.MKT.TRAD.CD?locations=US" TargetMode="External"/><Relationship Id="rId45" Type="http://schemas.openxmlformats.org/officeDocument/2006/relationships/image" Target="media/image3.jpg"/><Relationship Id="rId66" Type="http://schemas.openxmlformats.org/officeDocument/2006/relationships/hyperlink" Target="http://www.robotstxt.org" TargetMode="External"/><Relationship Id="rId87" Type="http://schemas.openxmlformats.org/officeDocument/2006/relationships/image" Target="media/image23.png"/><Relationship Id="rId110" Type="http://schemas.microsoft.com/office/2011/relationships/people" Target="people.xml"/><Relationship Id="rId61" Type="http://schemas.openxmlformats.org/officeDocument/2006/relationships/hyperlink" Target="https://pandas.pydata.org/docs/" TargetMode="External"/><Relationship Id="rId82" Type="http://schemas.openxmlformats.org/officeDocument/2006/relationships/image" Target="media/image18.png"/><Relationship Id="rId19" Type="http://schemas.openxmlformats.org/officeDocument/2006/relationships/hyperlink" Target="https://www.diffbot.com/" TargetMode="External"/><Relationship Id="rId14" Type="http://schemas.openxmlformats.org/officeDocument/2006/relationships/hyperlink" Target="https://www.octoparse.com/" TargetMode="External"/><Relationship Id="rId30" Type="http://schemas.openxmlformats.org/officeDocument/2006/relationships/hyperlink" Target="http://www.iknowfirst.com" TargetMode="External"/><Relationship Id="rId35" Type="http://schemas.openxmlformats.org/officeDocument/2006/relationships/hyperlink" Target="https://www.researchgate.net/publication/343657965_Comparison_of_Financial_Models_for_Stock_Price_Prediction" TargetMode="External"/><Relationship Id="rId56" Type="http://schemas.openxmlformats.org/officeDocument/2006/relationships/hyperlink" Target="http://www.towardsdatascience.com/"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image" Target="media/image2.jpg"/><Relationship Id="rId51" Type="http://schemas.openxmlformats.org/officeDocument/2006/relationships/hyperlink" Target="https://numpy.org/" TargetMode="External"/><Relationship Id="rId72" Type="http://schemas.openxmlformats.org/officeDocument/2006/relationships/image" Target="media/image8.png"/><Relationship Id="rId93" Type="http://schemas.openxmlformats.org/officeDocument/2006/relationships/image" Target="media/image29.png"/><Relationship Id="rId98" Type="http://schemas.openxmlformats.org/officeDocument/2006/relationships/image" Target="media/image34.png"/><Relationship Id="rId3" Type="http://schemas.openxmlformats.org/officeDocument/2006/relationships/settings" Target="settings.xml"/><Relationship Id="rId25" Type="http://schemas.openxmlformats.org/officeDocument/2006/relationships/hyperlink" Target="https://www.dexi.io/" TargetMode="External"/><Relationship Id="rId46" Type="http://schemas.openxmlformats.org/officeDocument/2006/relationships/image" Target="media/image4.png"/><Relationship Id="rId67" Type="http://schemas.openxmlformats.org/officeDocument/2006/relationships/hyperlink" Target="https://www.robotstxt.org/faq/legal.html" TargetMode="External"/><Relationship Id="rId20" Type="http://schemas.openxmlformats.org/officeDocument/2006/relationships/hyperlink" Target="http://cheerio.js.org/" TargetMode="External"/><Relationship Id="rId41" Type="http://schemas.openxmlformats.org/officeDocument/2006/relationships/hyperlink" Target="https://www.gurufocus.com/new_index/?r=1410f230ed925fe5d599ddd5585ee0bf&amp;utm_source=adwords&amp;utm_medium=2&amp;utm_campaign=homepage&amp;gclid=CjwKCAjwjuqDBhAGEiwAdX2cjwFzNRAOeCLNev2dNs6HhwhEixDvi1fpdDPUmEjZl9T3SIWO5tCFDRoC7g4QAvD_BwE" TargetMode="External"/><Relationship Id="rId62" Type="http://schemas.openxmlformats.org/officeDocument/2006/relationships/hyperlink" Target="https://html.spec.whatwg.org/multipage/"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9634</Words>
  <Characters>48170</Characters>
  <Application>Microsoft Office Word</Application>
  <DocSecurity>0</DocSecurity>
  <Lines>401</Lines>
  <Paragraphs>115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יריב מזרחי</cp:lastModifiedBy>
  <cp:revision>4</cp:revision>
  <dcterms:created xsi:type="dcterms:W3CDTF">2021-04-23T13:32:00Z</dcterms:created>
  <dcterms:modified xsi:type="dcterms:W3CDTF">2021-08-24T21:43:00Z</dcterms:modified>
</cp:coreProperties>
</file>